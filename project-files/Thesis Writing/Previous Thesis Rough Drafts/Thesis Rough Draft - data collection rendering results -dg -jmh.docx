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DAC42" w14:textId="77777777" w:rsidR="00810F81" w:rsidRDefault="00810F81">
      <w:bookmarkStart w:id="0" w:name="_Hlk134730949"/>
      <w:bookmarkEnd w:id="0"/>
    </w:p>
    <w:p w14:paraId="50B668A5" w14:textId="77777777" w:rsidR="00810F81" w:rsidRDefault="0000228C">
      <w:r>
        <w:rPr>
          <w:noProof/>
        </w:rPr>
        <mc:AlternateContent>
          <mc:Choice Requires="wps">
            <w:drawing>
              <wp:anchor distT="0" distB="0" distL="114300" distR="114300" simplePos="0" relativeHeight="251659264" behindDoc="0" locked="0" layoutInCell="1" allowOverlap="1" wp14:anchorId="032A8E48" wp14:editId="362DC9CD">
                <wp:simplePos x="0" y="0"/>
                <wp:positionH relativeFrom="margin">
                  <wp:align>right</wp:align>
                </wp:positionH>
                <wp:positionV relativeFrom="page">
                  <wp:posOffset>1630279</wp:posOffset>
                </wp:positionV>
                <wp:extent cx="5624763" cy="1189083"/>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763" cy="1189083"/>
                        </a:xfrm>
                        <a:prstGeom prst="rect">
                          <a:avLst/>
                        </a:prstGeom>
                        <a:solidFill>
                          <a:srgbClr val="FFFFFF"/>
                        </a:solidFill>
                        <a:ln w="9525">
                          <a:noFill/>
                          <a:miter lim="800000"/>
                          <a:headEnd/>
                          <a:tailEnd/>
                        </a:ln>
                      </wps:spPr>
                      <wps:txbx>
                        <w:txbxContent>
                          <w:p w14:paraId="0F65BE6D" w14:textId="2F6CB901" w:rsidR="00A401E3" w:rsidRDefault="00F109B3" w:rsidP="0000228C">
                            <w:pPr>
                              <w:pStyle w:val="Title"/>
                              <w:jc w:val="center"/>
                              <w:rPr>
                                <w:ins w:id="1" w:author="Hart, John M" w:date="2023-08-27T10:16:00Z"/>
                                <w:caps/>
                                <w:color w:val="auto"/>
                                <w:sz w:val="44"/>
                                <w:szCs w:val="44"/>
                              </w:rPr>
                            </w:pPr>
                            <w:r>
                              <w:rPr>
                                <w:caps/>
                                <w:color w:val="auto"/>
                                <w:sz w:val="44"/>
                                <w:szCs w:val="44"/>
                              </w:rPr>
                              <w:t xml:space="preserve">Acquisition of </w:t>
                            </w:r>
                            <w:r w:rsidR="004B4CC9" w:rsidRPr="005C1F40">
                              <w:rPr>
                                <w:caps/>
                                <w:color w:val="auto"/>
                                <w:sz w:val="44"/>
                                <w:szCs w:val="44"/>
                              </w:rPr>
                              <w:t xml:space="preserve">leaf </w:t>
                            </w:r>
                            <w:r>
                              <w:rPr>
                                <w:caps/>
                                <w:color w:val="auto"/>
                                <w:sz w:val="44"/>
                                <w:szCs w:val="44"/>
                              </w:rPr>
                              <w:t>Point Cloud</w:t>
                            </w:r>
                            <w:r w:rsidR="00550B6F" w:rsidRPr="005C1F40">
                              <w:rPr>
                                <w:caps/>
                                <w:color w:val="auto"/>
                                <w:sz w:val="44"/>
                                <w:szCs w:val="44"/>
                              </w:rPr>
                              <w:t xml:space="preserve"> </w:t>
                            </w:r>
                            <w:r w:rsidR="005E5C01">
                              <w:rPr>
                                <w:caps/>
                                <w:color w:val="auto"/>
                                <w:sz w:val="44"/>
                                <w:szCs w:val="44"/>
                              </w:rPr>
                              <w:t xml:space="preserve">Data </w:t>
                            </w:r>
                            <w:r w:rsidR="0097581E" w:rsidRPr="005C1F40">
                              <w:rPr>
                                <w:caps/>
                                <w:color w:val="auto"/>
                                <w:sz w:val="44"/>
                                <w:szCs w:val="44"/>
                              </w:rPr>
                              <w:t xml:space="preserve">VIA STEREO IMAGES and </w:t>
                            </w:r>
                          </w:p>
                          <w:p w14:paraId="69ABC41C" w14:textId="6833342E" w:rsidR="003A589A" w:rsidRPr="005C1F40" w:rsidRDefault="0097581E" w:rsidP="0000228C">
                            <w:pPr>
                              <w:pStyle w:val="Title"/>
                              <w:jc w:val="center"/>
                              <w:rPr>
                                <w:caps/>
                                <w:color w:val="auto"/>
                                <w:sz w:val="44"/>
                                <w:szCs w:val="44"/>
                              </w:rPr>
                            </w:pPr>
                            <w:r w:rsidRPr="005C1F40">
                              <w:rPr>
                                <w:caps/>
                                <w:color w:val="auto"/>
                                <w:sz w:val="44"/>
                                <w:szCs w:val="44"/>
                              </w:rPr>
                              <w:t>computer vision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2A8E48" id="_x0000_t202" coordsize="21600,21600" o:spt="202" path="m,l,21600r21600,l21600,xe">
                <v:stroke joinstyle="miter"/>
                <v:path gradientshapeok="t" o:connecttype="rect"/>
              </v:shapetype>
              <v:shape id="Text Box 2" o:spid="_x0000_s1026" type="#_x0000_t202" style="position:absolute;margin-left:391.7pt;margin-top:128.35pt;width:442.9pt;height:93.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" stroked="f">
                <v:textbox>
                  <w:txbxContent>
                    <w:p w14:paraId="0F65BE6D" w14:textId="2F6CB901" w:rsidR="00A401E3" w:rsidRDefault="00F109B3" w:rsidP="0000228C">
                      <w:pPr>
                        <w:pStyle w:val="Title"/>
                        <w:jc w:val="center"/>
                        <w:rPr>
                          <w:ins w:id="2" w:author="Hart, John M" w:date="2023-08-27T10:16:00Z"/>
                          <w:caps/>
                          <w:color w:val="auto"/>
                          <w:sz w:val="44"/>
                          <w:szCs w:val="44"/>
                        </w:rPr>
                      </w:pPr>
                      <w:r>
                        <w:rPr>
                          <w:caps/>
                          <w:color w:val="auto"/>
                          <w:sz w:val="44"/>
                          <w:szCs w:val="44"/>
                        </w:rPr>
                        <w:t xml:space="preserve">Acquisition of </w:t>
                      </w:r>
                      <w:r w:rsidR="004B4CC9" w:rsidRPr="005C1F40">
                        <w:rPr>
                          <w:caps/>
                          <w:color w:val="auto"/>
                          <w:sz w:val="44"/>
                          <w:szCs w:val="44"/>
                        </w:rPr>
                        <w:t xml:space="preserve">leaf </w:t>
                      </w:r>
                      <w:r>
                        <w:rPr>
                          <w:caps/>
                          <w:color w:val="auto"/>
                          <w:sz w:val="44"/>
                          <w:szCs w:val="44"/>
                        </w:rPr>
                        <w:t>Point Cloud</w:t>
                      </w:r>
                      <w:r w:rsidR="00550B6F" w:rsidRPr="005C1F40">
                        <w:rPr>
                          <w:caps/>
                          <w:color w:val="auto"/>
                          <w:sz w:val="44"/>
                          <w:szCs w:val="44"/>
                        </w:rPr>
                        <w:t xml:space="preserve"> </w:t>
                      </w:r>
                      <w:r w:rsidR="005E5C01">
                        <w:rPr>
                          <w:caps/>
                          <w:color w:val="auto"/>
                          <w:sz w:val="44"/>
                          <w:szCs w:val="44"/>
                        </w:rPr>
                        <w:t xml:space="preserve">Data </w:t>
                      </w:r>
                      <w:r w:rsidR="0097581E" w:rsidRPr="005C1F40">
                        <w:rPr>
                          <w:caps/>
                          <w:color w:val="auto"/>
                          <w:sz w:val="44"/>
                          <w:szCs w:val="44"/>
                        </w:rPr>
                        <w:t xml:space="preserve">VIA STEREO IMAGES and </w:t>
                      </w:r>
                    </w:p>
                    <w:p w14:paraId="69ABC41C" w14:textId="6833342E" w:rsidR="003A589A" w:rsidRPr="005C1F40" w:rsidRDefault="0097581E" w:rsidP="0000228C">
                      <w:pPr>
                        <w:pStyle w:val="Title"/>
                        <w:jc w:val="center"/>
                        <w:rPr>
                          <w:caps/>
                          <w:color w:val="auto"/>
                          <w:sz w:val="44"/>
                          <w:szCs w:val="44"/>
                        </w:rPr>
                      </w:pPr>
                      <w:r w:rsidRPr="005C1F40">
                        <w:rPr>
                          <w:caps/>
                          <w:color w:val="auto"/>
                          <w:sz w:val="44"/>
                          <w:szCs w:val="44"/>
                        </w:rPr>
                        <w:t>computer vision methods</w:t>
                      </w:r>
                    </w:p>
                  </w:txbxContent>
                </v:textbox>
                <w10:wrap anchorx="margin" anchory="page"/>
              </v:shape>
            </w:pict>
          </mc:Fallback>
        </mc:AlternateContent>
      </w:r>
      <w:r w:rsidR="00666D1B">
        <w:rPr>
          <w:noProof/>
        </w:rPr>
        <mc:AlternateContent>
          <mc:Choice Requires="wps">
            <w:drawing>
              <wp:anchor distT="0" distB="0" distL="114300" distR="114300" simplePos="0" relativeHeight="251665408" behindDoc="0" locked="0" layoutInCell="1" allowOverlap="1" wp14:anchorId="4A63C089" wp14:editId="6FDE2CCA">
                <wp:simplePos x="0" y="0"/>
                <wp:positionH relativeFrom="column">
                  <wp:align>center</wp:align>
                </wp:positionH>
                <wp:positionV relativeFrom="page">
                  <wp:posOffset>5943600</wp:posOffset>
                </wp:positionV>
                <wp:extent cx="4846320" cy="1060704"/>
                <wp:effectExtent l="0" t="0" r="0" b="63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6320" cy="1060704"/>
                        </a:xfrm>
                        <a:prstGeom prst="rect">
                          <a:avLst/>
                        </a:prstGeom>
                        <a:solidFill>
                          <a:srgbClr val="FFFFFF"/>
                        </a:solidFill>
                        <a:ln w="9525">
                          <a:noFill/>
                          <a:miter lim="800000"/>
                          <a:headEnd/>
                          <a:tailEnd/>
                        </a:ln>
                      </wps:spPr>
                      <wps:txbx>
                        <w:txbxContent>
                          <w:p w14:paraId="00884BDD" w14:textId="1AB4460D" w:rsidR="003A589A" w:rsidRDefault="003A589A" w:rsidP="007D70F3">
                            <w:pPr>
                              <w:jc w:val="center"/>
                              <w:rPr>
                                <w:sz w:val="24"/>
                                <w:szCs w:val="24"/>
                              </w:rPr>
                            </w:pPr>
                            <w:r>
                              <w:rPr>
                                <w:sz w:val="24"/>
                                <w:szCs w:val="24"/>
                              </w:rPr>
                              <w:t xml:space="preserve">Senior Thesis in </w:t>
                            </w:r>
                            <w:r w:rsidRPr="002B28B8">
                              <w:rPr>
                                <w:sz w:val="24"/>
                                <w:szCs w:val="24"/>
                              </w:rPr>
                              <w:t xml:space="preserve">Computer </w:t>
                            </w:r>
                            <w:r>
                              <w:rPr>
                                <w:sz w:val="24"/>
                                <w:szCs w:val="24"/>
                              </w:rPr>
                              <w:t>Engineering</w:t>
                            </w:r>
                          </w:p>
                          <w:p w14:paraId="07D30646" w14:textId="77777777" w:rsidR="003A589A" w:rsidRPr="007D70F3" w:rsidRDefault="003A589A" w:rsidP="007D70F3">
                            <w:pPr>
                              <w:jc w:val="center"/>
                              <w:rPr>
                                <w:color w:val="FF0000"/>
                                <w:sz w:val="24"/>
                                <w:szCs w:val="24"/>
                              </w:rPr>
                            </w:pPr>
                            <w:r>
                              <w:rPr>
                                <w:sz w:val="24"/>
                                <w:szCs w:val="24"/>
                              </w:rPr>
                              <w:t>University of Illinois at Urbana-Champaign</w:t>
                            </w:r>
                          </w:p>
                          <w:p w14:paraId="45A46C9E" w14:textId="094D0B7E" w:rsidR="003A589A" w:rsidRPr="004B4CC9" w:rsidRDefault="004F3E78" w:rsidP="007D70F3">
                            <w:pPr>
                              <w:jc w:val="center"/>
                              <w:rPr>
                                <w:sz w:val="24"/>
                                <w:szCs w:val="24"/>
                              </w:rPr>
                            </w:pPr>
                            <w:r w:rsidRPr="004B4CC9">
                              <w:rPr>
                                <w:sz w:val="24"/>
                                <w:szCs w:val="24"/>
                              </w:rPr>
                              <w:t>Advisor</w:t>
                            </w:r>
                            <w:r w:rsidR="004B4CC9" w:rsidRPr="004B4CC9">
                              <w:rPr>
                                <w:sz w:val="24"/>
                                <w:szCs w:val="24"/>
                              </w:rPr>
                              <w:t>s</w:t>
                            </w:r>
                            <w:r w:rsidR="003A589A" w:rsidRPr="004B4CC9">
                              <w:rPr>
                                <w:sz w:val="24"/>
                                <w:szCs w:val="24"/>
                              </w:rPr>
                              <w:t xml:space="preserve">: </w:t>
                            </w:r>
                            <w:r w:rsidR="004B4CC9" w:rsidRPr="004B4CC9">
                              <w:rPr>
                                <w:sz w:val="24"/>
                                <w:szCs w:val="24"/>
                              </w:rPr>
                              <w:t>Professor Narendra Ahuja &amp; John M. Hart</w:t>
                            </w:r>
                          </w:p>
                          <w:p w14:paraId="0B99CF3B" w14:textId="77777777" w:rsidR="004B4CC9" w:rsidRPr="007D70F3" w:rsidRDefault="004B4CC9" w:rsidP="007D70F3">
                            <w:pPr>
                              <w:jc w:val="center"/>
                              <w:rPr>
                                <w:color w:val="FF0000"/>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3C089" id="_x0000_s1027" type="#_x0000_t202" style="position:absolute;margin-left:0;margin-top:468pt;width:381.6pt;height:83.5pt;z-index:251665408;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" stroked="f">
                <v:textbox>
                  <w:txbxContent>
                    <w:p w14:paraId="00884BDD" w14:textId="1AB4460D" w:rsidR="003A589A" w:rsidRDefault="003A589A" w:rsidP="007D70F3">
                      <w:pPr>
                        <w:jc w:val="center"/>
                        <w:rPr>
                          <w:sz w:val="24"/>
                          <w:szCs w:val="24"/>
                        </w:rPr>
                      </w:pPr>
                      <w:r>
                        <w:rPr>
                          <w:sz w:val="24"/>
                          <w:szCs w:val="24"/>
                        </w:rPr>
                        <w:t xml:space="preserve">Senior Thesis in </w:t>
                      </w:r>
                      <w:r w:rsidRPr="002B28B8">
                        <w:rPr>
                          <w:sz w:val="24"/>
                          <w:szCs w:val="24"/>
                        </w:rPr>
                        <w:t xml:space="preserve">Computer </w:t>
                      </w:r>
                      <w:r>
                        <w:rPr>
                          <w:sz w:val="24"/>
                          <w:szCs w:val="24"/>
                        </w:rPr>
                        <w:t>Engineering</w:t>
                      </w:r>
                    </w:p>
                    <w:p w14:paraId="07D30646" w14:textId="77777777" w:rsidR="003A589A" w:rsidRPr="007D70F3" w:rsidRDefault="003A589A" w:rsidP="007D70F3">
                      <w:pPr>
                        <w:jc w:val="center"/>
                        <w:rPr>
                          <w:color w:val="FF0000"/>
                          <w:sz w:val="24"/>
                          <w:szCs w:val="24"/>
                        </w:rPr>
                      </w:pPr>
                      <w:r>
                        <w:rPr>
                          <w:sz w:val="24"/>
                          <w:szCs w:val="24"/>
                        </w:rPr>
                        <w:t>University of Illinois at Urbana-Champaign</w:t>
                      </w:r>
                    </w:p>
                    <w:p w14:paraId="45A46C9E" w14:textId="094D0B7E" w:rsidR="003A589A" w:rsidRPr="004B4CC9" w:rsidRDefault="004F3E78" w:rsidP="007D70F3">
                      <w:pPr>
                        <w:jc w:val="center"/>
                        <w:rPr>
                          <w:sz w:val="24"/>
                          <w:szCs w:val="24"/>
                        </w:rPr>
                      </w:pPr>
                      <w:r w:rsidRPr="004B4CC9">
                        <w:rPr>
                          <w:sz w:val="24"/>
                          <w:szCs w:val="24"/>
                        </w:rPr>
                        <w:t>Advisor</w:t>
                      </w:r>
                      <w:r w:rsidR="004B4CC9" w:rsidRPr="004B4CC9">
                        <w:rPr>
                          <w:sz w:val="24"/>
                          <w:szCs w:val="24"/>
                        </w:rPr>
                        <w:t>s</w:t>
                      </w:r>
                      <w:r w:rsidR="003A589A" w:rsidRPr="004B4CC9">
                        <w:rPr>
                          <w:sz w:val="24"/>
                          <w:szCs w:val="24"/>
                        </w:rPr>
                        <w:t xml:space="preserve">: </w:t>
                      </w:r>
                      <w:r w:rsidR="004B4CC9" w:rsidRPr="004B4CC9">
                        <w:rPr>
                          <w:sz w:val="24"/>
                          <w:szCs w:val="24"/>
                        </w:rPr>
                        <w:t>Professor Narendra Ahuja &amp; John M. Hart</w:t>
                      </w:r>
                    </w:p>
                    <w:p w14:paraId="0B99CF3B" w14:textId="77777777" w:rsidR="004B4CC9" w:rsidRPr="007D70F3" w:rsidRDefault="004B4CC9" w:rsidP="007D70F3">
                      <w:pPr>
                        <w:jc w:val="center"/>
                        <w:rPr>
                          <w:color w:val="FF0000"/>
                          <w:sz w:val="24"/>
                          <w:szCs w:val="24"/>
                        </w:rPr>
                      </w:pPr>
                    </w:p>
                  </w:txbxContent>
                </v:textbox>
                <w10:wrap anchory="page"/>
              </v:shape>
            </w:pict>
          </mc:Fallback>
        </mc:AlternateContent>
      </w:r>
      <w:r w:rsidR="005C05F6">
        <w:rPr>
          <w:noProof/>
        </w:rPr>
        <mc:AlternateContent>
          <mc:Choice Requires="wps">
            <w:drawing>
              <wp:anchor distT="0" distB="0" distL="114300" distR="114300" simplePos="0" relativeHeight="251667456" behindDoc="0" locked="0" layoutInCell="1" allowOverlap="1" wp14:anchorId="39693406" wp14:editId="13FDA0BA">
                <wp:simplePos x="0" y="0"/>
                <wp:positionH relativeFrom="column">
                  <wp:align>center</wp:align>
                </wp:positionH>
                <wp:positionV relativeFrom="page">
                  <wp:posOffset>8229600</wp:posOffset>
                </wp:positionV>
                <wp:extent cx="2374265" cy="502920"/>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02920"/>
                        </a:xfrm>
                        <a:prstGeom prst="rect">
                          <a:avLst/>
                        </a:prstGeom>
                        <a:solidFill>
                          <a:srgbClr val="FFFFFF"/>
                        </a:solidFill>
                        <a:ln w="9525">
                          <a:noFill/>
                          <a:miter lim="800000"/>
                          <a:headEnd/>
                          <a:tailEnd/>
                        </a:ln>
                      </wps:spPr>
                      <wps:txbx>
                        <w:txbxContent>
                          <w:p w14:paraId="0B1B4736" w14:textId="466E6C4A" w:rsidR="003A589A" w:rsidRPr="007D70F3" w:rsidRDefault="00CB6329" w:rsidP="007D70F3">
                            <w:pPr>
                              <w:jc w:val="center"/>
                              <w:rPr>
                                <w:sz w:val="24"/>
                                <w:szCs w:val="24"/>
                              </w:rPr>
                            </w:pPr>
                            <w:r>
                              <w:rPr>
                                <w:sz w:val="24"/>
                                <w:szCs w:val="24"/>
                              </w:rPr>
                              <w:t>August</w:t>
                            </w:r>
                            <w:r w:rsidR="003A589A" w:rsidRPr="002B28B8">
                              <w:rPr>
                                <w:sz w:val="24"/>
                                <w:szCs w:val="24"/>
                              </w:rPr>
                              <w:t xml:space="preserve"> </w:t>
                            </w:r>
                            <w:r w:rsidR="003A589A" w:rsidRPr="007D70F3">
                              <w:rPr>
                                <w:sz w:val="24"/>
                                <w:szCs w:val="24"/>
                              </w:rPr>
                              <w:t>20</w:t>
                            </w:r>
                            <w:r w:rsidR="002B28B8">
                              <w:rPr>
                                <w:sz w:val="24"/>
                                <w:szCs w:val="24"/>
                              </w:rPr>
                              <w:t>23</w:t>
                            </w:r>
                          </w:p>
                          <w:p w14:paraId="30879964" w14:textId="77777777" w:rsidR="003A589A" w:rsidRPr="007D70F3" w:rsidRDefault="003A589A" w:rsidP="007D70F3">
                            <w:pPr>
                              <w:jc w:val="center"/>
                              <w:rPr>
                                <w:color w:val="FF0000"/>
                                <w:sz w:val="24"/>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693406" id="_x0000_s1028" type="#_x0000_t202" style="position:absolute;margin-left:0;margin-top:9in;width:186.95pt;height:39.6pt;z-index:251667456;visibility:visible;mso-wrap-style:square;mso-width-percent:400;mso-height-percent:0;mso-wrap-distance-left:9pt;mso-wrap-distance-top:0;mso-wrap-distance-right:9pt;mso-wrap-distance-bottom:0;mso-position-horizontal:center;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" stroked="f">
                <v:textbox>
                  <w:txbxContent>
                    <w:p w14:paraId="0B1B4736" w14:textId="466E6C4A" w:rsidR="003A589A" w:rsidRPr="007D70F3" w:rsidRDefault="00CB6329" w:rsidP="007D70F3">
                      <w:pPr>
                        <w:jc w:val="center"/>
                        <w:rPr>
                          <w:sz w:val="24"/>
                          <w:szCs w:val="24"/>
                        </w:rPr>
                      </w:pPr>
                      <w:r>
                        <w:rPr>
                          <w:sz w:val="24"/>
                          <w:szCs w:val="24"/>
                        </w:rPr>
                        <w:t>August</w:t>
                      </w:r>
                      <w:r w:rsidR="003A589A" w:rsidRPr="002B28B8">
                        <w:rPr>
                          <w:sz w:val="24"/>
                          <w:szCs w:val="24"/>
                        </w:rPr>
                        <w:t xml:space="preserve"> </w:t>
                      </w:r>
                      <w:r w:rsidR="003A589A" w:rsidRPr="007D70F3">
                        <w:rPr>
                          <w:sz w:val="24"/>
                          <w:szCs w:val="24"/>
                        </w:rPr>
                        <w:t>20</w:t>
                      </w:r>
                      <w:r w:rsidR="002B28B8">
                        <w:rPr>
                          <w:sz w:val="24"/>
                          <w:szCs w:val="24"/>
                        </w:rPr>
                        <w:t>23</w:t>
                      </w:r>
                    </w:p>
                    <w:p w14:paraId="30879964" w14:textId="77777777" w:rsidR="003A589A" w:rsidRPr="007D70F3" w:rsidRDefault="003A589A" w:rsidP="007D70F3">
                      <w:pPr>
                        <w:jc w:val="center"/>
                        <w:rPr>
                          <w:color w:val="FF0000"/>
                          <w:sz w:val="24"/>
                          <w:szCs w:val="24"/>
                        </w:rPr>
                      </w:pPr>
                    </w:p>
                  </w:txbxContent>
                </v:textbox>
                <w10:wrap anchory="page"/>
              </v:shape>
            </w:pict>
          </mc:Fallback>
        </mc:AlternateContent>
      </w:r>
      <w:r w:rsidR="005C05F6">
        <w:rPr>
          <w:noProof/>
        </w:rPr>
        <mc:AlternateContent>
          <mc:Choice Requires="wps">
            <w:drawing>
              <wp:anchor distT="0" distB="0" distL="114300" distR="114300" simplePos="0" relativeHeight="251661312" behindDoc="0" locked="0" layoutInCell="1" allowOverlap="1" wp14:anchorId="040BAB2F" wp14:editId="4EB2D29C">
                <wp:simplePos x="0" y="0"/>
                <wp:positionH relativeFrom="column">
                  <wp:align>center</wp:align>
                </wp:positionH>
                <wp:positionV relativeFrom="page">
                  <wp:posOffset>3657600</wp:posOffset>
                </wp:positionV>
                <wp:extent cx="2941955" cy="98107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981075"/>
                        </a:xfrm>
                        <a:prstGeom prst="rect">
                          <a:avLst/>
                        </a:prstGeom>
                        <a:solidFill>
                          <a:srgbClr val="FFFFFF"/>
                        </a:solidFill>
                        <a:ln w="9525">
                          <a:noFill/>
                          <a:miter lim="800000"/>
                          <a:headEnd/>
                          <a:tailEnd/>
                        </a:ln>
                      </wps:spPr>
                      <wps:txbx>
                        <w:txbxContent>
                          <w:p w14:paraId="721B50E7" w14:textId="77777777" w:rsidR="003A589A" w:rsidRDefault="003A589A" w:rsidP="007D70F3">
                            <w:pPr>
                              <w:jc w:val="center"/>
                              <w:rPr>
                                <w:sz w:val="28"/>
                                <w:szCs w:val="28"/>
                              </w:rPr>
                            </w:pPr>
                            <w:r w:rsidRPr="007D70F3">
                              <w:rPr>
                                <w:sz w:val="28"/>
                                <w:szCs w:val="28"/>
                              </w:rPr>
                              <w:t>By</w:t>
                            </w:r>
                          </w:p>
                          <w:p w14:paraId="1CFBB2FE" w14:textId="0A9046FD" w:rsidR="003A589A" w:rsidRPr="002B28B8" w:rsidRDefault="002B28B8" w:rsidP="007D70F3">
                            <w:pPr>
                              <w:jc w:val="center"/>
                              <w:rPr>
                                <w:sz w:val="28"/>
                                <w:szCs w:val="28"/>
                              </w:rPr>
                            </w:pPr>
                            <w:r w:rsidRPr="002B28B8">
                              <w:rPr>
                                <w:sz w:val="28"/>
                                <w:szCs w:val="28"/>
                              </w:rPr>
                              <w:t>Daniel Gros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BAB2F" id="_x0000_s1029" type="#_x0000_t202" style="position:absolute;margin-left:0;margin-top:4in;width:231.65pt;height:77.2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" stroked="f">
                <v:textbox>
                  <w:txbxContent>
                    <w:p w14:paraId="721B50E7" w14:textId="77777777" w:rsidR="003A589A" w:rsidRDefault="003A589A" w:rsidP="007D70F3">
                      <w:pPr>
                        <w:jc w:val="center"/>
                        <w:rPr>
                          <w:sz w:val="28"/>
                          <w:szCs w:val="28"/>
                        </w:rPr>
                      </w:pPr>
                      <w:r w:rsidRPr="007D70F3">
                        <w:rPr>
                          <w:sz w:val="28"/>
                          <w:szCs w:val="28"/>
                        </w:rPr>
                        <w:t>By</w:t>
                      </w:r>
                    </w:p>
                    <w:p w14:paraId="1CFBB2FE" w14:textId="0A9046FD" w:rsidR="003A589A" w:rsidRPr="002B28B8" w:rsidRDefault="002B28B8" w:rsidP="007D70F3">
                      <w:pPr>
                        <w:jc w:val="center"/>
                        <w:rPr>
                          <w:sz w:val="28"/>
                          <w:szCs w:val="28"/>
                        </w:rPr>
                      </w:pPr>
                      <w:r w:rsidRPr="002B28B8">
                        <w:rPr>
                          <w:sz w:val="28"/>
                          <w:szCs w:val="28"/>
                        </w:rPr>
                        <w:t>Daniel Gros</w:t>
                      </w:r>
                    </w:p>
                  </w:txbxContent>
                </v:textbox>
                <w10:wrap anchory="page"/>
              </v:shape>
            </w:pict>
          </mc:Fallback>
        </mc:AlternateContent>
      </w:r>
      <w:r w:rsidR="00810F81">
        <w:br w:type="page"/>
      </w:r>
    </w:p>
    <w:p w14:paraId="00D967C6" w14:textId="77777777" w:rsidR="007D70F3" w:rsidRPr="00E71C31" w:rsidRDefault="007D70F3" w:rsidP="007D70F3">
      <w:pPr>
        <w:rPr>
          <w:rFonts w:asciiTheme="majorHAnsi" w:hAnsiTheme="majorHAnsi"/>
          <w:b/>
          <w:color w:val="1F497D" w:themeColor="text2"/>
          <w:sz w:val="28"/>
          <w:szCs w:val="28"/>
        </w:rPr>
      </w:pPr>
      <w:bookmarkStart w:id="2" w:name="_Hlk132396592"/>
      <w:commentRangeStart w:id="3"/>
      <w:commentRangeStart w:id="4"/>
      <w:r w:rsidRPr="00682928">
        <w:rPr>
          <w:rFonts w:asciiTheme="majorHAnsi" w:hAnsiTheme="majorHAnsi"/>
          <w:b/>
          <w:color w:val="1F497D" w:themeColor="text2"/>
          <w:sz w:val="28"/>
          <w:szCs w:val="28"/>
        </w:rPr>
        <w:lastRenderedPageBreak/>
        <w:t>Abstract</w:t>
      </w:r>
      <w:commentRangeEnd w:id="3"/>
      <w:r w:rsidR="004805FB">
        <w:rPr>
          <w:rStyle w:val="CommentReference"/>
        </w:rPr>
        <w:commentReference w:id="3"/>
      </w:r>
      <w:commentRangeEnd w:id="4"/>
      <w:r w:rsidR="004805FB">
        <w:rPr>
          <w:rStyle w:val="CommentReference"/>
        </w:rPr>
        <w:commentReference w:id="4"/>
      </w:r>
    </w:p>
    <w:p w14:paraId="20761339" w14:textId="07303368" w:rsidR="0063743A" w:rsidRPr="00775B9E" w:rsidRDefault="00924079" w:rsidP="00FC1FB9">
      <w:pPr>
        <w:rPr>
          <w:rFonts w:cstheme="minorHAnsi"/>
          <w:color w:val="000000" w:themeColor="text1"/>
        </w:rPr>
      </w:pPr>
      <w:bookmarkStart w:id="5" w:name="_Hlk132396662"/>
      <w:r w:rsidRPr="00775B9E">
        <w:rPr>
          <w:rFonts w:cstheme="minorHAnsi"/>
          <w:color w:val="000000" w:themeColor="text1"/>
        </w:rPr>
        <w:t>With the evolving nature of climate change and the consequential plant growth issues around the world it is becoming increasingly important to be able to</w:t>
      </w:r>
      <w:r w:rsidR="00775B9E">
        <w:rPr>
          <w:rFonts w:cstheme="minorHAnsi"/>
          <w:color w:val="000000" w:themeColor="text1"/>
        </w:rPr>
        <w:t xml:space="preserve"> create the next generation of plants that will be able to withstand the changing environment.</w:t>
      </w:r>
      <w:r w:rsidRPr="00775B9E">
        <w:rPr>
          <w:rFonts w:cstheme="minorHAnsi"/>
          <w:color w:val="000000" w:themeColor="text1"/>
        </w:rPr>
        <w:t xml:space="preserve"> </w:t>
      </w:r>
      <w:r w:rsidR="00210771">
        <w:rPr>
          <w:rFonts w:cstheme="minorHAnsi"/>
          <w:color w:val="000000" w:themeColor="text1"/>
        </w:rPr>
        <w:t>At UIUC</w:t>
      </w:r>
      <w:r w:rsidR="00775B9E">
        <w:rPr>
          <w:rFonts w:cstheme="minorHAnsi"/>
          <w:color w:val="000000" w:themeColor="text1"/>
        </w:rPr>
        <w:t xml:space="preserve"> researchers are </w:t>
      </w:r>
      <w:ins w:id="6" w:author="Hart, John M" w:date="2023-08-27T11:54:00Z">
        <w:r w:rsidR="00FC0533">
          <w:rPr>
            <w:rFonts w:cstheme="minorHAnsi"/>
            <w:color w:val="000000" w:themeColor="text1"/>
          </w:rPr>
          <w:t>involved in an interd</w:t>
        </w:r>
      </w:ins>
      <w:ins w:id="7" w:author="Hart, John M" w:date="2023-08-27T11:55:00Z">
        <w:r w:rsidR="00FC0533">
          <w:rPr>
            <w:rFonts w:cstheme="minorHAnsi"/>
            <w:color w:val="000000" w:themeColor="text1"/>
          </w:rPr>
          <w:t xml:space="preserve">isciplinary project </w:t>
        </w:r>
      </w:ins>
      <w:r w:rsidR="00775B9E">
        <w:rPr>
          <w:rFonts w:cstheme="minorHAnsi"/>
          <w:color w:val="000000" w:themeColor="text1"/>
        </w:rPr>
        <w:t>experimenting with genetic modifications on plants and</w:t>
      </w:r>
      <w:r w:rsidRPr="00775B9E">
        <w:rPr>
          <w:rFonts w:cstheme="minorHAnsi"/>
          <w:color w:val="000000" w:themeColor="text1"/>
        </w:rPr>
        <w:t xml:space="preserve"> </w:t>
      </w:r>
      <w:r w:rsidR="00775B9E">
        <w:rPr>
          <w:rFonts w:cstheme="minorHAnsi"/>
          <w:color w:val="000000" w:themeColor="text1"/>
        </w:rPr>
        <w:t xml:space="preserve">tracking their growth to measure the effectiveness of </w:t>
      </w:r>
      <w:r w:rsidR="00DD6B08">
        <w:rPr>
          <w:rFonts w:cstheme="minorHAnsi"/>
          <w:color w:val="000000" w:themeColor="text1"/>
        </w:rPr>
        <w:t>these</w:t>
      </w:r>
      <w:r w:rsidR="00775B9E">
        <w:rPr>
          <w:rFonts w:cstheme="minorHAnsi"/>
          <w:color w:val="000000" w:themeColor="text1"/>
        </w:rPr>
        <w:t xml:space="preserve"> modifications on </w:t>
      </w:r>
      <w:r w:rsidR="00DD6B08">
        <w:rPr>
          <w:rFonts w:cstheme="minorHAnsi"/>
          <w:color w:val="000000" w:themeColor="text1"/>
        </w:rPr>
        <w:t>the plant’s</w:t>
      </w:r>
      <w:r w:rsidR="00775B9E">
        <w:rPr>
          <w:rFonts w:cstheme="minorHAnsi"/>
          <w:color w:val="000000" w:themeColor="text1"/>
        </w:rPr>
        <w:t xml:space="preserve"> ability to survive in </w:t>
      </w:r>
      <w:r w:rsidR="00DD6B08">
        <w:rPr>
          <w:rFonts w:cstheme="minorHAnsi"/>
          <w:color w:val="000000" w:themeColor="text1"/>
        </w:rPr>
        <w:t xml:space="preserve">drier and </w:t>
      </w:r>
      <w:r w:rsidR="00775B9E">
        <w:rPr>
          <w:rFonts w:cstheme="minorHAnsi"/>
          <w:color w:val="000000" w:themeColor="text1"/>
        </w:rPr>
        <w:t xml:space="preserve">hotter </w:t>
      </w:r>
      <w:r w:rsidR="00DD6B08">
        <w:rPr>
          <w:rFonts w:cstheme="minorHAnsi"/>
          <w:color w:val="000000" w:themeColor="text1"/>
        </w:rPr>
        <w:t>climates</w:t>
      </w:r>
      <w:commentRangeStart w:id="8"/>
      <w:ins w:id="9" w:author="Hart, John M" w:date="2023-08-27T10:20:00Z">
        <w:r w:rsidR="00A401E3">
          <w:rPr>
            <w:rFonts w:cstheme="minorHAnsi"/>
            <w:color w:val="000000" w:themeColor="text1"/>
          </w:rPr>
          <w:t>[?]</w:t>
        </w:r>
      </w:ins>
      <w:commentRangeEnd w:id="8"/>
      <w:ins w:id="10" w:author="Hart, John M" w:date="2023-08-27T10:24:00Z">
        <w:r w:rsidR="00642A22">
          <w:rPr>
            <w:rStyle w:val="CommentReference"/>
          </w:rPr>
          <w:commentReference w:id="8"/>
        </w:r>
      </w:ins>
      <w:r w:rsidR="00775B9E">
        <w:rPr>
          <w:rFonts w:cstheme="minorHAnsi"/>
          <w:color w:val="000000" w:themeColor="text1"/>
        </w:rPr>
        <w:t xml:space="preserve">. </w:t>
      </w:r>
      <w:r w:rsidR="00210771">
        <w:rPr>
          <w:rFonts w:cstheme="minorHAnsi"/>
          <w:color w:val="000000" w:themeColor="text1"/>
        </w:rPr>
        <w:t>M</w:t>
      </w:r>
      <w:r w:rsidRPr="00775B9E">
        <w:rPr>
          <w:rFonts w:cstheme="minorHAnsi"/>
          <w:color w:val="000000" w:themeColor="text1"/>
        </w:rPr>
        <w:t>etric</w:t>
      </w:r>
      <w:r w:rsidR="00210771">
        <w:rPr>
          <w:rFonts w:cstheme="minorHAnsi"/>
          <w:color w:val="000000" w:themeColor="text1"/>
        </w:rPr>
        <w:t>s</w:t>
      </w:r>
      <w:r w:rsidRPr="00775B9E">
        <w:rPr>
          <w:rFonts w:cstheme="minorHAnsi"/>
          <w:color w:val="000000" w:themeColor="text1"/>
        </w:rPr>
        <w:t xml:space="preserve"> that </w:t>
      </w:r>
      <w:r w:rsidR="00210771" w:rsidRPr="00775B9E">
        <w:rPr>
          <w:rFonts w:cstheme="minorHAnsi"/>
          <w:color w:val="000000" w:themeColor="text1"/>
        </w:rPr>
        <w:t>communicate</w:t>
      </w:r>
      <w:r w:rsidRPr="00775B9E">
        <w:rPr>
          <w:rFonts w:cstheme="minorHAnsi"/>
          <w:color w:val="000000" w:themeColor="text1"/>
        </w:rPr>
        <w:t xml:space="preserve"> the quality of growth </w:t>
      </w:r>
      <w:r w:rsidR="00210771">
        <w:rPr>
          <w:rFonts w:cstheme="minorHAnsi"/>
          <w:color w:val="000000" w:themeColor="text1"/>
        </w:rPr>
        <w:t>can be gathered from a leaf’s phenotype data, including its area</w:t>
      </w:r>
      <w:r w:rsidRPr="00775B9E">
        <w:rPr>
          <w:rFonts w:cstheme="minorHAnsi"/>
          <w:color w:val="000000" w:themeColor="text1"/>
        </w:rPr>
        <w:t xml:space="preserve">. This project aims </w:t>
      </w:r>
      <w:r w:rsidR="00F53346" w:rsidRPr="00775B9E">
        <w:rPr>
          <w:rFonts w:cstheme="minorHAnsi"/>
          <w:color w:val="000000" w:themeColor="text1"/>
        </w:rPr>
        <w:t xml:space="preserve">to allow researchers to track plant growth </w:t>
      </w:r>
      <w:r w:rsidR="00DD6B08">
        <w:rPr>
          <w:rFonts w:cstheme="minorHAnsi"/>
          <w:color w:val="000000" w:themeColor="text1"/>
        </w:rPr>
        <w:t xml:space="preserve">by retrieving leaf </w:t>
      </w:r>
      <w:r w:rsidR="00210771">
        <w:rPr>
          <w:rFonts w:cstheme="minorHAnsi"/>
          <w:color w:val="000000" w:themeColor="text1"/>
        </w:rPr>
        <w:t>area</w:t>
      </w:r>
      <w:r w:rsidR="00DD6B08">
        <w:rPr>
          <w:rFonts w:cstheme="minorHAnsi"/>
          <w:color w:val="000000" w:themeColor="text1"/>
        </w:rPr>
        <w:t xml:space="preserve"> </w:t>
      </w:r>
      <w:r w:rsidR="00F53346" w:rsidRPr="00775B9E">
        <w:rPr>
          <w:rFonts w:cstheme="minorHAnsi"/>
          <w:color w:val="000000" w:themeColor="text1"/>
        </w:rPr>
        <w:t xml:space="preserve">solely via the acquisition and processing of </w:t>
      </w:r>
      <w:r w:rsidR="00775B9E" w:rsidRPr="00775B9E">
        <w:rPr>
          <w:rFonts w:cstheme="minorHAnsi"/>
          <w:color w:val="000000" w:themeColor="text1"/>
        </w:rPr>
        <w:t>bird’s</w:t>
      </w:r>
      <w:ins w:id="11" w:author="Hart, John M" w:date="2023-08-27T10:22:00Z">
        <w:r w:rsidR="00A401E3">
          <w:rPr>
            <w:rFonts w:cstheme="minorHAnsi"/>
            <w:color w:val="000000" w:themeColor="text1"/>
          </w:rPr>
          <w:t>-</w:t>
        </w:r>
      </w:ins>
      <w:del w:id="12" w:author="Hart, John M" w:date="2023-08-27T10:22:00Z">
        <w:r w:rsidR="00F53346" w:rsidRPr="00775B9E" w:rsidDel="00A401E3">
          <w:rPr>
            <w:rFonts w:cstheme="minorHAnsi"/>
            <w:color w:val="000000" w:themeColor="text1"/>
          </w:rPr>
          <w:delText xml:space="preserve"> </w:delText>
        </w:r>
      </w:del>
      <w:r w:rsidR="00F53346" w:rsidRPr="00775B9E">
        <w:rPr>
          <w:rFonts w:cstheme="minorHAnsi"/>
          <w:color w:val="000000" w:themeColor="text1"/>
        </w:rPr>
        <w:t>eye</w:t>
      </w:r>
      <w:r w:rsidR="0063743A" w:rsidRPr="00775B9E">
        <w:rPr>
          <w:rFonts w:cstheme="minorHAnsi"/>
          <w:color w:val="000000" w:themeColor="text1"/>
        </w:rPr>
        <w:t xml:space="preserve"> view stereo</w:t>
      </w:r>
      <w:r w:rsidR="00F53346" w:rsidRPr="00775B9E">
        <w:rPr>
          <w:rFonts w:cstheme="minorHAnsi"/>
          <w:color w:val="000000" w:themeColor="text1"/>
        </w:rPr>
        <w:t xml:space="preserve"> </w:t>
      </w:r>
      <w:r w:rsidR="0063743A" w:rsidRPr="00775B9E">
        <w:rPr>
          <w:rFonts w:cstheme="minorHAnsi"/>
          <w:color w:val="000000" w:themeColor="text1"/>
        </w:rPr>
        <w:t xml:space="preserve">images. </w:t>
      </w:r>
      <w:del w:id="13" w:author="Daniel Gros" w:date="2023-08-22T14:57:00Z">
        <w:r w:rsidR="0063743A" w:rsidRPr="00775B9E" w:rsidDel="004B4E48">
          <w:rPr>
            <w:rFonts w:cstheme="minorHAnsi"/>
            <w:color w:val="000000" w:themeColor="text1"/>
          </w:rPr>
          <w:delText xml:space="preserve">The project </w:delText>
        </w:r>
        <w:r w:rsidR="004B4E48" w:rsidDel="004B4E48">
          <w:rPr>
            <w:rFonts w:cstheme="minorHAnsi"/>
            <w:color w:val="000000" w:themeColor="text1"/>
          </w:rPr>
          <w:delText>aims</w:delText>
        </w:r>
        <w:r w:rsidR="0063743A" w:rsidRPr="00775B9E" w:rsidDel="004B4E48">
          <w:rPr>
            <w:rFonts w:cstheme="minorHAnsi"/>
            <w:color w:val="000000" w:themeColor="text1"/>
          </w:rPr>
          <w:delText xml:space="preserve"> to discover the most effective method of accomplishing this and at providing accurate results via </w:delText>
        </w:r>
        <w:r w:rsidR="00730645" w:rsidRPr="00775B9E" w:rsidDel="004B4E48">
          <w:rPr>
            <w:rFonts w:cstheme="minorHAnsi"/>
            <w:color w:val="000000" w:themeColor="text1"/>
          </w:rPr>
          <w:delText xml:space="preserve">the use of </w:delText>
        </w:r>
        <w:r w:rsidR="0063743A" w:rsidRPr="00775B9E" w:rsidDel="004B4E48">
          <w:rPr>
            <w:rFonts w:cstheme="minorHAnsi"/>
            <w:color w:val="000000" w:themeColor="text1"/>
          </w:rPr>
          <w:delText xml:space="preserve">stereo images. </w:delText>
        </w:r>
      </w:del>
    </w:p>
    <w:p w14:paraId="76ED5EA8" w14:textId="76A28117" w:rsidR="0073146E" w:rsidRPr="00775B9E" w:rsidRDefault="0097210D" w:rsidP="00FC1FB9">
      <w:pPr>
        <w:rPr>
          <w:rFonts w:cstheme="minorHAnsi"/>
          <w:color w:val="000000" w:themeColor="text1"/>
        </w:rPr>
      </w:pPr>
      <w:commentRangeStart w:id="14"/>
      <w:r w:rsidRPr="00775B9E">
        <w:rPr>
          <w:rFonts w:cstheme="minorHAnsi"/>
          <w:color w:val="000000" w:themeColor="text1"/>
        </w:rPr>
        <w:t>Completion of the research project and application to practical software involved two broad fields of work. The first was training a machine learning model to be able identify individual leaves</w:t>
      </w:r>
      <w:r w:rsidR="00617708" w:rsidRPr="00775B9E">
        <w:rPr>
          <w:rFonts w:cstheme="minorHAnsi"/>
          <w:color w:val="000000" w:themeColor="text1"/>
        </w:rPr>
        <w:t xml:space="preserve">; accomplished using the open source Matterport implementation of Mask R-CNN. </w:t>
      </w:r>
      <w:r w:rsidRPr="00775B9E">
        <w:rPr>
          <w:rFonts w:cstheme="minorHAnsi"/>
          <w:color w:val="000000" w:themeColor="text1"/>
        </w:rPr>
        <w:t xml:space="preserve">And the second was the ability to compute the </w:t>
      </w:r>
      <w:r w:rsidR="00775B9E">
        <w:rPr>
          <w:rFonts w:cstheme="minorHAnsi"/>
          <w:color w:val="000000" w:themeColor="text1"/>
        </w:rPr>
        <w:t>width</w:t>
      </w:r>
      <w:r w:rsidRPr="00775B9E">
        <w:rPr>
          <w:rFonts w:cstheme="minorHAnsi"/>
          <w:color w:val="000000" w:themeColor="text1"/>
        </w:rPr>
        <w:t xml:space="preserve"> of the leaf after identification</w:t>
      </w:r>
      <w:r w:rsidR="00617708" w:rsidRPr="00775B9E">
        <w:rPr>
          <w:rFonts w:cstheme="minorHAnsi"/>
          <w:color w:val="000000" w:themeColor="text1"/>
        </w:rPr>
        <w:t>; using the stereo images and a leaf mask to acquire a point cloud of the segment</w:t>
      </w:r>
      <w:r w:rsidR="00DD6B08">
        <w:rPr>
          <w:rFonts w:cstheme="minorHAnsi"/>
          <w:color w:val="000000" w:themeColor="text1"/>
        </w:rPr>
        <w:t xml:space="preserve">, the width </w:t>
      </w:r>
      <w:r w:rsidR="00210771">
        <w:rPr>
          <w:rFonts w:cstheme="minorHAnsi"/>
          <w:color w:val="000000" w:themeColor="text1"/>
        </w:rPr>
        <w:t>is</w:t>
      </w:r>
      <w:r w:rsidR="00DD6B08">
        <w:rPr>
          <w:rFonts w:cstheme="minorHAnsi"/>
          <w:color w:val="000000" w:themeColor="text1"/>
        </w:rPr>
        <w:t xml:space="preserve"> measured by</w:t>
      </w:r>
      <w:r w:rsidR="00617708" w:rsidRPr="00775B9E">
        <w:rPr>
          <w:rFonts w:cstheme="minorHAnsi"/>
          <w:color w:val="000000" w:themeColor="text1"/>
        </w:rPr>
        <w:t xml:space="preserve"> computing the </w:t>
      </w:r>
      <w:r w:rsidR="00775B9E">
        <w:rPr>
          <w:rFonts w:cstheme="minorHAnsi"/>
          <w:color w:val="000000" w:themeColor="text1"/>
        </w:rPr>
        <w:t>Euclidian distance of the points on the widest part of the leaf</w:t>
      </w:r>
      <w:r w:rsidR="00617708" w:rsidRPr="00775B9E">
        <w:rPr>
          <w:rFonts w:cstheme="minorHAnsi"/>
          <w:color w:val="000000" w:themeColor="text1"/>
        </w:rPr>
        <w:t>.</w:t>
      </w:r>
      <w:commentRangeEnd w:id="14"/>
      <w:r w:rsidR="00EA3692">
        <w:rPr>
          <w:rStyle w:val="CommentReference"/>
        </w:rPr>
        <w:commentReference w:id="14"/>
      </w:r>
    </w:p>
    <w:p w14:paraId="7A768600" w14:textId="462E8632" w:rsidR="0073146E" w:rsidRDefault="0073146E" w:rsidP="00FC1FB9">
      <w:pPr>
        <w:rPr>
          <w:rFonts w:cstheme="minorHAnsi"/>
        </w:rPr>
      </w:pPr>
      <w:r w:rsidRPr="00775B9E">
        <w:rPr>
          <w:rFonts w:cstheme="minorHAnsi"/>
          <w:color w:val="000000" w:themeColor="text1"/>
        </w:rPr>
        <w:t xml:space="preserve">This research project and the resulting software produced by it </w:t>
      </w:r>
      <w:r w:rsidR="005C1F40" w:rsidRPr="00775B9E">
        <w:rPr>
          <w:rFonts w:cstheme="minorHAnsi"/>
          <w:color w:val="000000" w:themeColor="text1"/>
        </w:rPr>
        <w:t xml:space="preserve">demonstrate an effective workflow for accomplishing leaf measurements with computer vision. </w:t>
      </w:r>
      <w:r w:rsidR="00617708" w:rsidRPr="00775B9E">
        <w:rPr>
          <w:rFonts w:cstheme="minorHAnsi"/>
          <w:color w:val="000000" w:themeColor="text1"/>
        </w:rPr>
        <w:t xml:space="preserve">These products are a </w:t>
      </w:r>
      <w:r w:rsidRPr="00775B9E">
        <w:rPr>
          <w:rFonts w:cstheme="minorHAnsi"/>
          <w:color w:val="000000" w:themeColor="text1"/>
        </w:rPr>
        <w:t xml:space="preserve">step in allowing leaf size measurements to be produced with ease, helping researchers track plant growth and improve their experiments. This research will provide a tool to use in helping the transition to a world with an ever changing </w:t>
      </w:r>
      <w:r>
        <w:rPr>
          <w:rFonts w:cstheme="minorHAnsi"/>
        </w:rPr>
        <w:t>and worsening climate.</w:t>
      </w:r>
    </w:p>
    <w:p w14:paraId="0AF62CDB" w14:textId="56E661E5" w:rsidR="00B9775C" w:rsidRPr="009919D6" w:rsidRDefault="00B9775C" w:rsidP="00FC1FB9">
      <w:pPr>
        <w:rPr>
          <w:rFonts w:cstheme="minorHAnsi"/>
        </w:rPr>
      </w:pPr>
      <w:r>
        <w:rPr>
          <w:rFonts w:cstheme="minorHAnsi"/>
        </w:rPr>
        <w:t>Code will be made available.</w:t>
      </w:r>
    </w:p>
    <w:bookmarkEnd w:id="2"/>
    <w:bookmarkEnd w:id="5"/>
    <w:p w14:paraId="4881E991" w14:textId="77777777" w:rsidR="00775B9E" w:rsidRDefault="00775B9E" w:rsidP="00FC1FB9"/>
    <w:p w14:paraId="3BCEFBA5" w14:textId="2D911A5E" w:rsidR="00C93F76" w:rsidRDefault="00775B9E" w:rsidP="00FC1FB9">
      <w:r>
        <w:t>Keywords: Mask R-CNN, Instance Segmentation, Sorghum</w:t>
      </w:r>
      <w:r w:rsidR="00600E88">
        <w:t>, Geodesic, Point Cloud, Plant Phenotype</w:t>
      </w:r>
    </w:p>
    <w:p w14:paraId="153BC6EB" w14:textId="77777777" w:rsidR="00C93F76" w:rsidRDefault="00C93F76" w:rsidP="00FC1FB9"/>
    <w:p w14:paraId="2B1101E6" w14:textId="1D638A1E" w:rsidR="0056194A" w:rsidRPr="0056194A" w:rsidRDefault="0056194A" w:rsidP="00C93F76">
      <w:r>
        <w:t>For an extensive survey of the filed we refer the reader to [16, 18]</w:t>
      </w:r>
    </w:p>
    <w:p w14:paraId="5A9E79AB" w14:textId="49482F48" w:rsidR="00256152" w:rsidRPr="00C93F76" w:rsidRDefault="0056194A" w:rsidP="00C93F76">
      <w:pPr>
        <w:rPr>
          <w:color w:val="FF0000"/>
        </w:rPr>
      </w:pPr>
      <w:r>
        <w:t>“</w:t>
      </w:r>
      <w:proofErr w:type="gramStart"/>
      <w:r>
        <w:t>out</w:t>
      </w:r>
      <w:proofErr w:type="gramEnd"/>
      <w:r>
        <w:t xml:space="preserve"> of the scope of this paper” for things I don’t need to cover</w:t>
      </w:r>
      <w:r w:rsidR="00256152">
        <w:br w:type="page"/>
      </w:r>
    </w:p>
    <w:p w14:paraId="0CAE7B8D" w14:textId="77777777" w:rsidR="00256152" w:rsidRPr="00E71C31" w:rsidRDefault="00256152" w:rsidP="00256152">
      <w:pPr>
        <w:rPr>
          <w:rFonts w:asciiTheme="majorHAnsi" w:hAnsiTheme="majorHAnsi"/>
          <w:b/>
          <w:color w:val="1F497D" w:themeColor="text2"/>
          <w:sz w:val="28"/>
          <w:szCs w:val="28"/>
        </w:rPr>
      </w:pPr>
      <w:r>
        <w:rPr>
          <w:rFonts w:asciiTheme="majorHAnsi" w:hAnsiTheme="majorHAnsi"/>
          <w:b/>
          <w:color w:val="1F497D" w:themeColor="text2"/>
          <w:sz w:val="28"/>
          <w:szCs w:val="28"/>
        </w:rPr>
        <w:lastRenderedPageBreak/>
        <w:t>Acknowledgments</w:t>
      </w:r>
    </w:p>
    <w:p w14:paraId="3D1740EE" w14:textId="77777777" w:rsidR="00972FAB" w:rsidRDefault="002F287D" w:rsidP="004B0440">
      <w:pPr>
        <w:spacing w:line="360" w:lineRule="auto"/>
      </w:pPr>
      <w:r>
        <w:t xml:space="preserve">I want to thank </w:t>
      </w:r>
      <w:r w:rsidR="00972FAB">
        <w:t xml:space="preserve">the following people for the help with my Senior </w:t>
      </w:r>
      <w:proofErr w:type="spellStart"/>
      <w:r w:rsidR="00972FAB">
        <w:t>Thesisi</w:t>
      </w:r>
      <w:proofErr w:type="spellEnd"/>
      <w:r w:rsidR="00972FAB">
        <w:t>:</w:t>
      </w:r>
    </w:p>
    <w:p w14:paraId="6F1F71DE" w14:textId="6805AEFE" w:rsidR="002F287D" w:rsidRDefault="002F287D" w:rsidP="004B0440">
      <w:pPr>
        <w:spacing w:line="360" w:lineRule="auto"/>
      </w:pPr>
      <w:r>
        <w:t>Professor Ahuja for agreeing to be my thesis advisor and sticking with me despite the issues along the way including topic change and completion delay.</w:t>
      </w:r>
    </w:p>
    <w:p w14:paraId="51685D35" w14:textId="3EF62F1B" w:rsidR="002F287D" w:rsidRDefault="002F287D" w:rsidP="004B0440">
      <w:pPr>
        <w:spacing w:line="360" w:lineRule="auto"/>
      </w:pPr>
      <w:r>
        <w:t>John</w:t>
      </w:r>
      <w:r w:rsidR="00EA3692">
        <w:t xml:space="preserve"> M.</w:t>
      </w:r>
      <w:r>
        <w:t xml:space="preserve"> Hart for being my mentor throughout the thesis project, helping guide the project and my work</w:t>
      </w:r>
      <w:r w:rsidR="00445A28">
        <w:t>, and being a source of encouragement.</w:t>
      </w:r>
    </w:p>
    <w:p w14:paraId="2F22D981" w14:textId="5856D107" w:rsidR="002F287D" w:rsidRDefault="002F287D" w:rsidP="004B0440">
      <w:pPr>
        <w:spacing w:line="360" w:lineRule="auto"/>
      </w:pPr>
      <w:r>
        <w:t xml:space="preserve">Jeremy Ruhter for being my contact in the greenhouse, for working with me to setup the ZED camera, </w:t>
      </w:r>
      <w:r w:rsidR="00DD6B08">
        <w:t xml:space="preserve">and </w:t>
      </w:r>
      <w:r>
        <w:t>for being patient with all the issues during setup.</w:t>
      </w:r>
    </w:p>
    <w:p w14:paraId="3D6F40CE" w14:textId="2671110C" w:rsidR="002C01AA" w:rsidRDefault="002F287D" w:rsidP="004B0440">
      <w:pPr>
        <w:spacing w:line="360" w:lineRule="auto"/>
      </w:pPr>
      <w:r>
        <w:t xml:space="preserve">Tracy Johnson for providing space and plants for us to photograph and for being very informative </w:t>
      </w:r>
      <w:r w:rsidR="00E262AF">
        <w:t>relating to Sorghum characteristics.</w:t>
      </w:r>
    </w:p>
    <w:p w14:paraId="0874C7A8" w14:textId="2BF256C3" w:rsidR="005C1DAB" w:rsidRDefault="002C01AA" w:rsidP="004B0440">
      <w:pPr>
        <w:spacing w:line="360" w:lineRule="auto"/>
      </w:pPr>
      <w:proofErr w:type="spellStart"/>
      <w:r>
        <w:t>Yunxuan</w:t>
      </w:r>
      <w:proofErr w:type="spellEnd"/>
      <w:r>
        <w:t xml:space="preserve"> Yang </w:t>
      </w:r>
      <w:r w:rsidR="00EA3692">
        <w:t xml:space="preserve">for helping with the annotation of images </w:t>
      </w:r>
      <w:r w:rsidR="00445A28">
        <w:t>and Aaron Gros</w:t>
      </w:r>
      <w:r w:rsidR="00EA3692">
        <w:t xml:space="preserve"> for helping with the visualization of point clouds</w:t>
      </w:r>
      <w:r w:rsidR="00DD6B08">
        <w:t>.</w:t>
      </w:r>
      <w:r w:rsidR="005C1DAB">
        <w:br w:type="page"/>
      </w:r>
    </w:p>
    <w:sdt>
      <w:sdtPr>
        <w:rPr>
          <w:rFonts w:asciiTheme="minorHAnsi" w:eastAsiaTheme="minorHAnsi" w:hAnsiTheme="minorHAnsi" w:cstheme="minorBidi"/>
          <w:b w:val="0"/>
          <w:bCs w:val="0"/>
          <w:color w:val="auto"/>
          <w:sz w:val="22"/>
          <w:szCs w:val="22"/>
          <w:lang w:eastAsia="en-US"/>
        </w:rPr>
        <w:id w:val="-1550846355"/>
        <w:docPartObj>
          <w:docPartGallery w:val="Table of Contents"/>
          <w:docPartUnique/>
        </w:docPartObj>
      </w:sdtPr>
      <w:sdtEndPr>
        <w:rPr>
          <w:noProof/>
        </w:rPr>
      </w:sdtEndPr>
      <w:sdtContent>
        <w:p w14:paraId="031C3879" w14:textId="77777777" w:rsidR="00522FC4" w:rsidRDefault="00522FC4">
          <w:pPr>
            <w:pStyle w:val="TOCHeading"/>
          </w:pPr>
          <w:r>
            <w:t>Contents</w:t>
          </w:r>
        </w:p>
        <w:p w14:paraId="6CAF3586" w14:textId="77777777" w:rsidR="00527794" w:rsidRPr="00527794" w:rsidRDefault="00527794" w:rsidP="00527794">
          <w:pPr>
            <w:rPr>
              <w:lang w:eastAsia="ja-JP"/>
            </w:rPr>
          </w:pPr>
        </w:p>
        <w:p w14:paraId="7DAA3277" w14:textId="7BE3B158" w:rsidR="00D40169" w:rsidRDefault="00522FC4">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37089096" w:history="1">
            <w:r w:rsidR="00D40169" w:rsidRPr="0062509B">
              <w:rPr>
                <w:rStyle w:val="Hyperlink"/>
                <w:noProof/>
              </w:rPr>
              <w:t>1. Introduction</w:t>
            </w:r>
            <w:r w:rsidR="00D40169">
              <w:rPr>
                <w:noProof/>
                <w:webHidden/>
              </w:rPr>
              <w:tab/>
            </w:r>
            <w:r w:rsidR="00D40169">
              <w:rPr>
                <w:noProof/>
                <w:webHidden/>
              </w:rPr>
              <w:fldChar w:fldCharType="begin"/>
            </w:r>
            <w:r w:rsidR="00D40169">
              <w:rPr>
                <w:noProof/>
                <w:webHidden/>
              </w:rPr>
              <w:instrText xml:space="preserve"> PAGEREF _Toc137089096 \h </w:instrText>
            </w:r>
            <w:r w:rsidR="00D40169">
              <w:rPr>
                <w:noProof/>
                <w:webHidden/>
              </w:rPr>
            </w:r>
            <w:r w:rsidR="00D40169">
              <w:rPr>
                <w:noProof/>
                <w:webHidden/>
              </w:rPr>
              <w:fldChar w:fldCharType="separate"/>
            </w:r>
            <w:r w:rsidR="00D40169">
              <w:rPr>
                <w:noProof/>
                <w:webHidden/>
              </w:rPr>
              <w:t>1</w:t>
            </w:r>
            <w:r w:rsidR="00D40169">
              <w:rPr>
                <w:noProof/>
                <w:webHidden/>
              </w:rPr>
              <w:fldChar w:fldCharType="end"/>
            </w:r>
          </w:hyperlink>
        </w:p>
        <w:p w14:paraId="055F0582" w14:textId="2C033059" w:rsidR="00D40169" w:rsidRDefault="00000000">
          <w:pPr>
            <w:pStyle w:val="TOC2"/>
            <w:tabs>
              <w:tab w:val="left" w:pos="880"/>
              <w:tab w:val="right" w:leader="dot" w:pos="9350"/>
            </w:tabs>
            <w:rPr>
              <w:rFonts w:eastAsiaTheme="minorEastAsia"/>
              <w:noProof/>
              <w:kern w:val="2"/>
              <w14:ligatures w14:val="standardContextual"/>
            </w:rPr>
          </w:pPr>
          <w:hyperlink w:anchor="_Toc137089097" w:history="1">
            <w:r w:rsidR="00D40169" w:rsidRPr="0062509B">
              <w:rPr>
                <w:rStyle w:val="Hyperlink"/>
                <w:noProof/>
              </w:rPr>
              <w:t>1.1</w:t>
            </w:r>
            <w:r w:rsidR="00D40169">
              <w:rPr>
                <w:rFonts w:eastAsiaTheme="minorEastAsia"/>
                <w:noProof/>
                <w:kern w:val="2"/>
                <w14:ligatures w14:val="standardContextual"/>
              </w:rPr>
              <w:tab/>
            </w:r>
            <w:r w:rsidR="00D40169" w:rsidRPr="0062509B">
              <w:rPr>
                <w:rStyle w:val="Hyperlink"/>
                <w:noProof/>
              </w:rPr>
              <w:t>Background</w:t>
            </w:r>
            <w:r w:rsidR="00D40169">
              <w:rPr>
                <w:noProof/>
                <w:webHidden/>
              </w:rPr>
              <w:tab/>
            </w:r>
            <w:r w:rsidR="00D40169">
              <w:rPr>
                <w:noProof/>
                <w:webHidden/>
              </w:rPr>
              <w:fldChar w:fldCharType="begin"/>
            </w:r>
            <w:r w:rsidR="00D40169">
              <w:rPr>
                <w:noProof/>
                <w:webHidden/>
              </w:rPr>
              <w:instrText xml:space="preserve"> PAGEREF _Toc137089097 \h </w:instrText>
            </w:r>
            <w:r w:rsidR="00D40169">
              <w:rPr>
                <w:noProof/>
                <w:webHidden/>
              </w:rPr>
            </w:r>
            <w:r w:rsidR="00D40169">
              <w:rPr>
                <w:noProof/>
                <w:webHidden/>
              </w:rPr>
              <w:fldChar w:fldCharType="separate"/>
            </w:r>
            <w:r w:rsidR="00D40169">
              <w:rPr>
                <w:noProof/>
                <w:webHidden/>
              </w:rPr>
              <w:t>2</w:t>
            </w:r>
            <w:r w:rsidR="00D40169">
              <w:rPr>
                <w:noProof/>
                <w:webHidden/>
              </w:rPr>
              <w:fldChar w:fldCharType="end"/>
            </w:r>
          </w:hyperlink>
        </w:p>
        <w:p w14:paraId="2962EC86" w14:textId="76AE7EB0" w:rsidR="00D40169" w:rsidRDefault="00000000">
          <w:pPr>
            <w:pStyle w:val="TOC2"/>
            <w:tabs>
              <w:tab w:val="left" w:pos="880"/>
              <w:tab w:val="right" w:leader="dot" w:pos="9350"/>
            </w:tabs>
            <w:rPr>
              <w:rFonts w:eastAsiaTheme="minorEastAsia"/>
              <w:noProof/>
              <w:kern w:val="2"/>
              <w14:ligatures w14:val="standardContextual"/>
            </w:rPr>
          </w:pPr>
          <w:hyperlink w:anchor="_Toc137089098" w:history="1">
            <w:r w:rsidR="00D40169" w:rsidRPr="0062509B">
              <w:rPr>
                <w:rStyle w:val="Hyperlink"/>
                <w:noProof/>
              </w:rPr>
              <w:t>1.2</w:t>
            </w:r>
            <w:r w:rsidR="00D40169">
              <w:rPr>
                <w:rFonts w:eastAsiaTheme="minorEastAsia"/>
                <w:noProof/>
                <w:kern w:val="2"/>
                <w14:ligatures w14:val="standardContextual"/>
              </w:rPr>
              <w:tab/>
            </w:r>
            <w:r w:rsidR="00D40169" w:rsidRPr="0062509B">
              <w:rPr>
                <w:rStyle w:val="Hyperlink"/>
                <w:noProof/>
              </w:rPr>
              <w:t>Research Goals</w:t>
            </w:r>
            <w:r w:rsidR="00D40169">
              <w:rPr>
                <w:noProof/>
                <w:webHidden/>
              </w:rPr>
              <w:tab/>
            </w:r>
            <w:r w:rsidR="00D40169">
              <w:rPr>
                <w:noProof/>
                <w:webHidden/>
              </w:rPr>
              <w:fldChar w:fldCharType="begin"/>
            </w:r>
            <w:r w:rsidR="00D40169">
              <w:rPr>
                <w:noProof/>
                <w:webHidden/>
              </w:rPr>
              <w:instrText xml:space="preserve"> PAGEREF _Toc137089098 \h </w:instrText>
            </w:r>
            <w:r w:rsidR="00D40169">
              <w:rPr>
                <w:noProof/>
                <w:webHidden/>
              </w:rPr>
            </w:r>
            <w:r w:rsidR="00D40169">
              <w:rPr>
                <w:noProof/>
                <w:webHidden/>
              </w:rPr>
              <w:fldChar w:fldCharType="separate"/>
            </w:r>
            <w:r w:rsidR="00D40169">
              <w:rPr>
                <w:noProof/>
                <w:webHidden/>
              </w:rPr>
              <w:t>2</w:t>
            </w:r>
            <w:r w:rsidR="00D40169">
              <w:rPr>
                <w:noProof/>
                <w:webHidden/>
              </w:rPr>
              <w:fldChar w:fldCharType="end"/>
            </w:r>
          </w:hyperlink>
        </w:p>
        <w:p w14:paraId="53188F2B" w14:textId="0AF98E3E" w:rsidR="00D40169" w:rsidRDefault="00000000">
          <w:pPr>
            <w:pStyle w:val="TOC2"/>
            <w:tabs>
              <w:tab w:val="left" w:pos="880"/>
              <w:tab w:val="right" w:leader="dot" w:pos="9350"/>
            </w:tabs>
            <w:rPr>
              <w:rFonts w:eastAsiaTheme="minorEastAsia"/>
              <w:noProof/>
              <w:kern w:val="2"/>
              <w14:ligatures w14:val="standardContextual"/>
            </w:rPr>
          </w:pPr>
          <w:hyperlink w:anchor="_Toc137089099" w:history="1">
            <w:r w:rsidR="00D40169" w:rsidRPr="0062509B">
              <w:rPr>
                <w:rStyle w:val="Hyperlink"/>
                <w:noProof/>
              </w:rPr>
              <w:t>1.3</w:t>
            </w:r>
            <w:r w:rsidR="00D40169">
              <w:rPr>
                <w:rFonts w:eastAsiaTheme="minorEastAsia"/>
                <w:noProof/>
                <w:kern w:val="2"/>
                <w14:ligatures w14:val="standardContextual"/>
              </w:rPr>
              <w:tab/>
            </w:r>
            <w:r w:rsidR="00D40169" w:rsidRPr="0062509B">
              <w:rPr>
                <w:rStyle w:val="Hyperlink"/>
                <w:noProof/>
              </w:rPr>
              <w:t>Significance</w:t>
            </w:r>
            <w:r w:rsidR="00D40169">
              <w:rPr>
                <w:noProof/>
                <w:webHidden/>
              </w:rPr>
              <w:tab/>
            </w:r>
            <w:r w:rsidR="00D40169">
              <w:rPr>
                <w:noProof/>
                <w:webHidden/>
              </w:rPr>
              <w:fldChar w:fldCharType="begin"/>
            </w:r>
            <w:r w:rsidR="00D40169">
              <w:rPr>
                <w:noProof/>
                <w:webHidden/>
              </w:rPr>
              <w:instrText xml:space="preserve"> PAGEREF _Toc137089099 \h </w:instrText>
            </w:r>
            <w:r w:rsidR="00D40169">
              <w:rPr>
                <w:noProof/>
                <w:webHidden/>
              </w:rPr>
            </w:r>
            <w:r w:rsidR="00D40169">
              <w:rPr>
                <w:noProof/>
                <w:webHidden/>
              </w:rPr>
              <w:fldChar w:fldCharType="separate"/>
            </w:r>
            <w:r w:rsidR="00D40169">
              <w:rPr>
                <w:noProof/>
                <w:webHidden/>
              </w:rPr>
              <w:t>3</w:t>
            </w:r>
            <w:r w:rsidR="00D40169">
              <w:rPr>
                <w:noProof/>
                <w:webHidden/>
              </w:rPr>
              <w:fldChar w:fldCharType="end"/>
            </w:r>
          </w:hyperlink>
        </w:p>
        <w:p w14:paraId="70395131" w14:textId="6CFB94A7" w:rsidR="00D40169" w:rsidRDefault="00000000">
          <w:pPr>
            <w:pStyle w:val="TOC2"/>
            <w:tabs>
              <w:tab w:val="left" w:pos="880"/>
              <w:tab w:val="right" w:leader="dot" w:pos="9350"/>
            </w:tabs>
            <w:rPr>
              <w:rFonts w:eastAsiaTheme="minorEastAsia"/>
              <w:noProof/>
              <w:kern w:val="2"/>
              <w14:ligatures w14:val="standardContextual"/>
            </w:rPr>
          </w:pPr>
          <w:hyperlink w:anchor="_Toc137089100" w:history="1">
            <w:r w:rsidR="00D40169" w:rsidRPr="0062509B">
              <w:rPr>
                <w:rStyle w:val="Hyperlink"/>
                <w:noProof/>
              </w:rPr>
              <w:t>1.4</w:t>
            </w:r>
            <w:r w:rsidR="00D40169">
              <w:rPr>
                <w:rFonts w:eastAsiaTheme="minorEastAsia"/>
                <w:noProof/>
                <w:kern w:val="2"/>
                <w14:ligatures w14:val="standardContextual"/>
              </w:rPr>
              <w:tab/>
            </w:r>
            <w:r w:rsidR="00D40169" w:rsidRPr="0062509B">
              <w:rPr>
                <w:rStyle w:val="Hyperlink"/>
                <w:noProof/>
              </w:rPr>
              <w:t>Limitations</w:t>
            </w:r>
            <w:r w:rsidR="00D40169">
              <w:rPr>
                <w:noProof/>
                <w:webHidden/>
              </w:rPr>
              <w:tab/>
            </w:r>
            <w:r w:rsidR="00D40169">
              <w:rPr>
                <w:noProof/>
                <w:webHidden/>
              </w:rPr>
              <w:fldChar w:fldCharType="begin"/>
            </w:r>
            <w:r w:rsidR="00D40169">
              <w:rPr>
                <w:noProof/>
                <w:webHidden/>
              </w:rPr>
              <w:instrText xml:space="preserve"> PAGEREF _Toc137089100 \h </w:instrText>
            </w:r>
            <w:r w:rsidR="00D40169">
              <w:rPr>
                <w:noProof/>
                <w:webHidden/>
              </w:rPr>
            </w:r>
            <w:r w:rsidR="00D40169">
              <w:rPr>
                <w:noProof/>
                <w:webHidden/>
              </w:rPr>
              <w:fldChar w:fldCharType="separate"/>
            </w:r>
            <w:r w:rsidR="00D40169">
              <w:rPr>
                <w:noProof/>
                <w:webHidden/>
              </w:rPr>
              <w:t>3</w:t>
            </w:r>
            <w:r w:rsidR="00D40169">
              <w:rPr>
                <w:noProof/>
                <w:webHidden/>
              </w:rPr>
              <w:fldChar w:fldCharType="end"/>
            </w:r>
          </w:hyperlink>
        </w:p>
        <w:p w14:paraId="61ECA635" w14:textId="67D13E8F" w:rsidR="00D40169" w:rsidRDefault="00000000">
          <w:pPr>
            <w:pStyle w:val="TOC2"/>
            <w:tabs>
              <w:tab w:val="left" w:pos="880"/>
              <w:tab w:val="right" w:leader="dot" w:pos="9350"/>
            </w:tabs>
            <w:rPr>
              <w:rFonts w:eastAsiaTheme="minorEastAsia"/>
              <w:noProof/>
              <w:kern w:val="2"/>
              <w14:ligatures w14:val="standardContextual"/>
            </w:rPr>
          </w:pPr>
          <w:hyperlink w:anchor="_Toc137089101" w:history="1">
            <w:r w:rsidR="00D40169" w:rsidRPr="0062509B">
              <w:rPr>
                <w:rStyle w:val="Hyperlink"/>
                <w:noProof/>
              </w:rPr>
              <w:t>1.5</w:t>
            </w:r>
            <w:r w:rsidR="00D40169">
              <w:rPr>
                <w:rFonts w:eastAsiaTheme="minorEastAsia"/>
                <w:noProof/>
                <w:kern w:val="2"/>
                <w14:ligatures w14:val="standardContextual"/>
              </w:rPr>
              <w:tab/>
            </w:r>
            <w:r w:rsidR="00D40169" w:rsidRPr="0062509B">
              <w:rPr>
                <w:rStyle w:val="Hyperlink"/>
                <w:noProof/>
              </w:rPr>
              <w:t>Structure</w:t>
            </w:r>
            <w:r w:rsidR="00D40169">
              <w:rPr>
                <w:noProof/>
                <w:webHidden/>
              </w:rPr>
              <w:tab/>
            </w:r>
            <w:r w:rsidR="00D40169">
              <w:rPr>
                <w:noProof/>
                <w:webHidden/>
              </w:rPr>
              <w:fldChar w:fldCharType="begin"/>
            </w:r>
            <w:r w:rsidR="00D40169">
              <w:rPr>
                <w:noProof/>
                <w:webHidden/>
              </w:rPr>
              <w:instrText xml:space="preserve"> PAGEREF _Toc137089101 \h </w:instrText>
            </w:r>
            <w:r w:rsidR="00D40169">
              <w:rPr>
                <w:noProof/>
                <w:webHidden/>
              </w:rPr>
            </w:r>
            <w:r w:rsidR="00D40169">
              <w:rPr>
                <w:noProof/>
                <w:webHidden/>
              </w:rPr>
              <w:fldChar w:fldCharType="separate"/>
            </w:r>
            <w:r w:rsidR="00D40169">
              <w:rPr>
                <w:noProof/>
                <w:webHidden/>
              </w:rPr>
              <w:t>4</w:t>
            </w:r>
            <w:r w:rsidR="00D40169">
              <w:rPr>
                <w:noProof/>
                <w:webHidden/>
              </w:rPr>
              <w:fldChar w:fldCharType="end"/>
            </w:r>
          </w:hyperlink>
        </w:p>
        <w:p w14:paraId="4EB11E30" w14:textId="335552C2" w:rsidR="00D40169" w:rsidRDefault="00000000">
          <w:pPr>
            <w:pStyle w:val="TOC1"/>
            <w:tabs>
              <w:tab w:val="right" w:leader="dot" w:pos="9350"/>
            </w:tabs>
            <w:rPr>
              <w:rFonts w:eastAsiaTheme="minorEastAsia"/>
              <w:noProof/>
              <w:kern w:val="2"/>
              <w14:ligatures w14:val="standardContextual"/>
            </w:rPr>
          </w:pPr>
          <w:hyperlink w:anchor="_Toc137089102" w:history="1">
            <w:r w:rsidR="00D40169" w:rsidRPr="0062509B">
              <w:rPr>
                <w:rStyle w:val="Hyperlink"/>
                <w:noProof/>
              </w:rPr>
              <w:t>2. Literature Review</w:t>
            </w:r>
            <w:r w:rsidR="00D40169">
              <w:rPr>
                <w:noProof/>
                <w:webHidden/>
              </w:rPr>
              <w:tab/>
            </w:r>
            <w:r w:rsidR="00D40169">
              <w:rPr>
                <w:noProof/>
                <w:webHidden/>
              </w:rPr>
              <w:fldChar w:fldCharType="begin"/>
            </w:r>
            <w:r w:rsidR="00D40169">
              <w:rPr>
                <w:noProof/>
                <w:webHidden/>
              </w:rPr>
              <w:instrText xml:space="preserve"> PAGEREF _Toc137089102 \h </w:instrText>
            </w:r>
            <w:r w:rsidR="00D40169">
              <w:rPr>
                <w:noProof/>
                <w:webHidden/>
              </w:rPr>
            </w:r>
            <w:r w:rsidR="00D40169">
              <w:rPr>
                <w:noProof/>
                <w:webHidden/>
              </w:rPr>
              <w:fldChar w:fldCharType="separate"/>
            </w:r>
            <w:r w:rsidR="00D40169">
              <w:rPr>
                <w:noProof/>
                <w:webHidden/>
              </w:rPr>
              <w:t>5</w:t>
            </w:r>
            <w:r w:rsidR="00D40169">
              <w:rPr>
                <w:noProof/>
                <w:webHidden/>
              </w:rPr>
              <w:fldChar w:fldCharType="end"/>
            </w:r>
          </w:hyperlink>
        </w:p>
        <w:p w14:paraId="7BDFF698" w14:textId="3780B3E8" w:rsidR="00D40169" w:rsidRDefault="00000000">
          <w:pPr>
            <w:pStyle w:val="TOC2"/>
            <w:tabs>
              <w:tab w:val="right" w:leader="dot" w:pos="9350"/>
            </w:tabs>
            <w:rPr>
              <w:rFonts w:eastAsiaTheme="minorEastAsia"/>
              <w:noProof/>
              <w:kern w:val="2"/>
              <w14:ligatures w14:val="standardContextual"/>
            </w:rPr>
          </w:pPr>
          <w:hyperlink w:anchor="_Toc137089103" w:history="1">
            <w:r w:rsidR="00D40169" w:rsidRPr="0062509B">
              <w:rPr>
                <w:rStyle w:val="Hyperlink"/>
                <w:noProof/>
              </w:rPr>
              <w:t>2.1 Instance Segmentation on Leaves</w:t>
            </w:r>
            <w:r w:rsidR="00D40169">
              <w:rPr>
                <w:noProof/>
                <w:webHidden/>
              </w:rPr>
              <w:tab/>
            </w:r>
            <w:r w:rsidR="00D40169">
              <w:rPr>
                <w:noProof/>
                <w:webHidden/>
              </w:rPr>
              <w:fldChar w:fldCharType="begin"/>
            </w:r>
            <w:r w:rsidR="00D40169">
              <w:rPr>
                <w:noProof/>
                <w:webHidden/>
              </w:rPr>
              <w:instrText xml:space="preserve"> PAGEREF _Toc137089103 \h </w:instrText>
            </w:r>
            <w:r w:rsidR="00D40169">
              <w:rPr>
                <w:noProof/>
                <w:webHidden/>
              </w:rPr>
            </w:r>
            <w:r w:rsidR="00D40169">
              <w:rPr>
                <w:noProof/>
                <w:webHidden/>
              </w:rPr>
              <w:fldChar w:fldCharType="separate"/>
            </w:r>
            <w:r w:rsidR="00D40169">
              <w:rPr>
                <w:noProof/>
                <w:webHidden/>
              </w:rPr>
              <w:t>5</w:t>
            </w:r>
            <w:r w:rsidR="00D40169">
              <w:rPr>
                <w:noProof/>
                <w:webHidden/>
              </w:rPr>
              <w:fldChar w:fldCharType="end"/>
            </w:r>
          </w:hyperlink>
        </w:p>
        <w:p w14:paraId="5A041948" w14:textId="2E0475CB" w:rsidR="00D40169" w:rsidRDefault="00000000">
          <w:pPr>
            <w:pStyle w:val="TOC3"/>
            <w:tabs>
              <w:tab w:val="right" w:leader="dot" w:pos="9350"/>
            </w:tabs>
            <w:rPr>
              <w:rFonts w:eastAsiaTheme="minorEastAsia"/>
              <w:noProof/>
              <w:kern w:val="2"/>
              <w14:ligatures w14:val="standardContextual"/>
            </w:rPr>
          </w:pPr>
          <w:hyperlink w:anchor="_Toc137089104" w:history="1">
            <w:r w:rsidR="00D40169" w:rsidRPr="0062509B">
              <w:rPr>
                <w:rStyle w:val="Hyperlink"/>
                <w:noProof/>
              </w:rPr>
              <w:t>2.1.1 3D Point-Based Model for Instance Segmentation on Leaves</w:t>
            </w:r>
            <w:r w:rsidR="00D40169">
              <w:rPr>
                <w:noProof/>
                <w:webHidden/>
              </w:rPr>
              <w:tab/>
            </w:r>
            <w:r w:rsidR="00D40169">
              <w:rPr>
                <w:noProof/>
                <w:webHidden/>
              </w:rPr>
              <w:fldChar w:fldCharType="begin"/>
            </w:r>
            <w:r w:rsidR="00D40169">
              <w:rPr>
                <w:noProof/>
                <w:webHidden/>
              </w:rPr>
              <w:instrText xml:space="preserve"> PAGEREF _Toc137089104 \h </w:instrText>
            </w:r>
            <w:r w:rsidR="00D40169">
              <w:rPr>
                <w:noProof/>
                <w:webHidden/>
              </w:rPr>
            </w:r>
            <w:r w:rsidR="00D40169">
              <w:rPr>
                <w:noProof/>
                <w:webHidden/>
              </w:rPr>
              <w:fldChar w:fldCharType="separate"/>
            </w:r>
            <w:r w:rsidR="00D40169">
              <w:rPr>
                <w:noProof/>
                <w:webHidden/>
              </w:rPr>
              <w:t>5</w:t>
            </w:r>
            <w:r w:rsidR="00D40169">
              <w:rPr>
                <w:noProof/>
                <w:webHidden/>
              </w:rPr>
              <w:fldChar w:fldCharType="end"/>
            </w:r>
          </w:hyperlink>
        </w:p>
        <w:p w14:paraId="6A4AC6EE" w14:textId="01D4FC7E" w:rsidR="00D40169" w:rsidRDefault="00000000">
          <w:pPr>
            <w:pStyle w:val="TOC3"/>
            <w:tabs>
              <w:tab w:val="right" w:leader="dot" w:pos="9350"/>
            </w:tabs>
            <w:rPr>
              <w:rFonts w:eastAsiaTheme="minorEastAsia"/>
              <w:noProof/>
              <w:kern w:val="2"/>
              <w14:ligatures w14:val="standardContextual"/>
            </w:rPr>
          </w:pPr>
          <w:hyperlink w:anchor="_Toc137089105" w:history="1">
            <w:r w:rsidR="00D40169" w:rsidRPr="0062509B">
              <w:rPr>
                <w:rStyle w:val="Hyperlink"/>
                <w:noProof/>
              </w:rPr>
              <w:t>2.1.2 2D Image-Based Model for Instance Segmentation on Leaves</w:t>
            </w:r>
            <w:r w:rsidR="00D40169">
              <w:rPr>
                <w:noProof/>
                <w:webHidden/>
              </w:rPr>
              <w:tab/>
            </w:r>
            <w:r w:rsidR="00D40169">
              <w:rPr>
                <w:noProof/>
                <w:webHidden/>
              </w:rPr>
              <w:fldChar w:fldCharType="begin"/>
            </w:r>
            <w:r w:rsidR="00D40169">
              <w:rPr>
                <w:noProof/>
                <w:webHidden/>
              </w:rPr>
              <w:instrText xml:space="preserve"> PAGEREF _Toc137089105 \h </w:instrText>
            </w:r>
            <w:r w:rsidR="00D40169">
              <w:rPr>
                <w:noProof/>
                <w:webHidden/>
              </w:rPr>
            </w:r>
            <w:r w:rsidR="00D40169">
              <w:rPr>
                <w:noProof/>
                <w:webHidden/>
              </w:rPr>
              <w:fldChar w:fldCharType="separate"/>
            </w:r>
            <w:r w:rsidR="00D40169">
              <w:rPr>
                <w:noProof/>
                <w:webHidden/>
              </w:rPr>
              <w:t>6</w:t>
            </w:r>
            <w:r w:rsidR="00D40169">
              <w:rPr>
                <w:noProof/>
                <w:webHidden/>
              </w:rPr>
              <w:fldChar w:fldCharType="end"/>
            </w:r>
          </w:hyperlink>
        </w:p>
        <w:p w14:paraId="51BE8841" w14:textId="2005874C" w:rsidR="00D40169" w:rsidRDefault="00000000">
          <w:pPr>
            <w:pStyle w:val="TOC3"/>
            <w:tabs>
              <w:tab w:val="right" w:leader="dot" w:pos="9350"/>
            </w:tabs>
            <w:rPr>
              <w:rFonts w:eastAsiaTheme="minorEastAsia"/>
              <w:noProof/>
              <w:kern w:val="2"/>
              <w14:ligatures w14:val="standardContextual"/>
            </w:rPr>
          </w:pPr>
          <w:hyperlink w:anchor="_Toc137089106" w:history="1">
            <w:r w:rsidR="00D40169" w:rsidRPr="0062509B">
              <w:rPr>
                <w:rStyle w:val="Hyperlink"/>
                <w:noProof/>
              </w:rPr>
              <w:t>2.1.3 Selected Instance Segmentation Approach</w:t>
            </w:r>
            <w:r w:rsidR="00D40169">
              <w:rPr>
                <w:noProof/>
                <w:webHidden/>
              </w:rPr>
              <w:tab/>
            </w:r>
            <w:r w:rsidR="00D40169">
              <w:rPr>
                <w:noProof/>
                <w:webHidden/>
              </w:rPr>
              <w:fldChar w:fldCharType="begin"/>
            </w:r>
            <w:r w:rsidR="00D40169">
              <w:rPr>
                <w:noProof/>
                <w:webHidden/>
              </w:rPr>
              <w:instrText xml:space="preserve"> PAGEREF _Toc137089106 \h </w:instrText>
            </w:r>
            <w:r w:rsidR="00D40169">
              <w:rPr>
                <w:noProof/>
                <w:webHidden/>
              </w:rPr>
            </w:r>
            <w:r w:rsidR="00D40169">
              <w:rPr>
                <w:noProof/>
                <w:webHidden/>
              </w:rPr>
              <w:fldChar w:fldCharType="separate"/>
            </w:r>
            <w:r w:rsidR="00D40169">
              <w:rPr>
                <w:noProof/>
                <w:webHidden/>
              </w:rPr>
              <w:t>8</w:t>
            </w:r>
            <w:r w:rsidR="00D40169">
              <w:rPr>
                <w:noProof/>
                <w:webHidden/>
              </w:rPr>
              <w:fldChar w:fldCharType="end"/>
            </w:r>
          </w:hyperlink>
        </w:p>
        <w:p w14:paraId="157DFFC1" w14:textId="2A9E9D35" w:rsidR="00D40169" w:rsidRDefault="00000000">
          <w:pPr>
            <w:pStyle w:val="TOC2"/>
            <w:tabs>
              <w:tab w:val="right" w:leader="dot" w:pos="9350"/>
            </w:tabs>
            <w:rPr>
              <w:rFonts w:eastAsiaTheme="minorEastAsia"/>
              <w:noProof/>
              <w:kern w:val="2"/>
              <w14:ligatures w14:val="standardContextual"/>
            </w:rPr>
          </w:pPr>
          <w:hyperlink w:anchor="_Toc137089107" w:history="1">
            <w:r w:rsidR="00D40169" w:rsidRPr="0062509B">
              <w:rPr>
                <w:rStyle w:val="Hyperlink"/>
                <w:noProof/>
              </w:rPr>
              <w:t>2.2 Leaf Width Measurements on Point Clouds and Meshes</w:t>
            </w:r>
            <w:r w:rsidR="00D40169">
              <w:rPr>
                <w:noProof/>
                <w:webHidden/>
              </w:rPr>
              <w:tab/>
            </w:r>
            <w:r w:rsidR="00D40169">
              <w:rPr>
                <w:noProof/>
                <w:webHidden/>
              </w:rPr>
              <w:fldChar w:fldCharType="begin"/>
            </w:r>
            <w:r w:rsidR="00D40169">
              <w:rPr>
                <w:noProof/>
                <w:webHidden/>
              </w:rPr>
              <w:instrText xml:space="preserve"> PAGEREF _Toc137089107 \h </w:instrText>
            </w:r>
            <w:r w:rsidR="00D40169">
              <w:rPr>
                <w:noProof/>
                <w:webHidden/>
              </w:rPr>
            </w:r>
            <w:r w:rsidR="00D40169">
              <w:rPr>
                <w:noProof/>
                <w:webHidden/>
              </w:rPr>
              <w:fldChar w:fldCharType="separate"/>
            </w:r>
            <w:r w:rsidR="00D40169">
              <w:rPr>
                <w:noProof/>
                <w:webHidden/>
              </w:rPr>
              <w:t>8</w:t>
            </w:r>
            <w:r w:rsidR="00D40169">
              <w:rPr>
                <w:noProof/>
                <w:webHidden/>
              </w:rPr>
              <w:fldChar w:fldCharType="end"/>
            </w:r>
          </w:hyperlink>
        </w:p>
        <w:p w14:paraId="1DC9564C" w14:textId="34D7A1E5" w:rsidR="00D40169" w:rsidRDefault="00000000">
          <w:pPr>
            <w:pStyle w:val="TOC1"/>
            <w:tabs>
              <w:tab w:val="right" w:leader="dot" w:pos="9350"/>
            </w:tabs>
            <w:rPr>
              <w:rFonts w:eastAsiaTheme="minorEastAsia"/>
              <w:noProof/>
              <w:kern w:val="2"/>
              <w14:ligatures w14:val="standardContextual"/>
            </w:rPr>
          </w:pPr>
          <w:hyperlink w:anchor="_Toc137089108" w:history="1">
            <w:r w:rsidR="00D40169" w:rsidRPr="0062509B">
              <w:rPr>
                <w:rStyle w:val="Hyperlink"/>
                <w:noProof/>
              </w:rPr>
              <w:t>3. Methodology</w:t>
            </w:r>
            <w:r w:rsidR="00D40169">
              <w:rPr>
                <w:noProof/>
                <w:webHidden/>
              </w:rPr>
              <w:tab/>
            </w:r>
            <w:r w:rsidR="00D40169">
              <w:rPr>
                <w:noProof/>
                <w:webHidden/>
              </w:rPr>
              <w:fldChar w:fldCharType="begin"/>
            </w:r>
            <w:r w:rsidR="00D40169">
              <w:rPr>
                <w:noProof/>
                <w:webHidden/>
              </w:rPr>
              <w:instrText xml:space="preserve"> PAGEREF _Toc137089108 \h </w:instrText>
            </w:r>
            <w:r w:rsidR="00D40169">
              <w:rPr>
                <w:noProof/>
                <w:webHidden/>
              </w:rPr>
            </w:r>
            <w:r w:rsidR="00D40169">
              <w:rPr>
                <w:noProof/>
                <w:webHidden/>
              </w:rPr>
              <w:fldChar w:fldCharType="separate"/>
            </w:r>
            <w:r w:rsidR="00D40169">
              <w:rPr>
                <w:noProof/>
                <w:webHidden/>
              </w:rPr>
              <w:t>10</w:t>
            </w:r>
            <w:r w:rsidR="00D40169">
              <w:rPr>
                <w:noProof/>
                <w:webHidden/>
              </w:rPr>
              <w:fldChar w:fldCharType="end"/>
            </w:r>
          </w:hyperlink>
        </w:p>
        <w:p w14:paraId="50006A84" w14:textId="62DECD0B" w:rsidR="00D40169" w:rsidRDefault="00000000">
          <w:pPr>
            <w:pStyle w:val="TOC2"/>
            <w:tabs>
              <w:tab w:val="right" w:leader="dot" w:pos="9350"/>
            </w:tabs>
            <w:rPr>
              <w:rFonts w:eastAsiaTheme="minorEastAsia"/>
              <w:noProof/>
              <w:kern w:val="2"/>
              <w14:ligatures w14:val="standardContextual"/>
            </w:rPr>
          </w:pPr>
          <w:hyperlink w:anchor="_Toc137089109" w:history="1">
            <w:r w:rsidR="00D40169" w:rsidRPr="0062509B">
              <w:rPr>
                <w:rStyle w:val="Hyperlink"/>
                <w:noProof/>
              </w:rPr>
              <w:t>3.2 Stereo Image Acquisition and Processing</w:t>
            </w:r>
            <w:r w:rsidR="00D40169">
              <w:rPr>
                <w:noProof/>
                <w:webHidden/>
              </w:rPr>
              <w:tab/>
            </w:r>
            <w:r w:rsidR="00D40169">
              <w:rPr>
                <w:noProof/>
                <w:webHidden/>
              </w:rPr>
              <w:fldChar w:fldCharType="begin"/>
            </w:r>
            <w:r w:rsidR="00D40169">
              <w:rPr>
                <w:noProof/>
                <w:webHidden/>
              </w:rPr>
              <w:instrText xml:space="preserve"> PAGEREF _Toc137089109 \h </w:instrText>
            </w:r>
            <w:r w:rsidR="00D40169">
              <w:rPr>
                <w:noProof/>
                <w:webHidden/>
              </w:rPr>
            </w:r>
            <w:r w:rsidR="00D40169">
              <w:rPr>
                <w:noProof/>
                <w:webHidden/>
              </w:rPr>
              <w:fldChar w:fldCharType="separate"/>
            </w:r>
            <w:r w:rsidR="00D40169">
              <w:rPr>
                <w:noProof/>
                <w:webHidden/>
              </w:rPr>
              <w:t>11</w:t>
            </w:r>
            <w:r w:rsidR="00D40169">
              <w:rPr>
                <w:noProof/>
                <w:webHidden/>
              </w:rPr>
              <w:fldChar w:fldCharType="end"/>
            </w:r>
          </w:hyperlink>
        </w:p>
        <w:p w14:paraId="3B0319AD" w14:textId="3C55A751" w:rsidR="00D40169" w:rsidRDefault="00000000">
          <w:pPr>
            <w:pStyle w:val="TOC3"/>
            <w:tabs>
              <w:tab w:val="right" w:leader="dot" w:pos="9350"/>
            </w:tabs>
            <w:rPr>
              <w:rFonts w:eastAsiaTheme="minorEastAsia"/>
              <w:noProof/>
              <w:kern w:val="2"/>
              <w14:ligatures w14:val="standardContextual"/>
            </w:rPr>
          </w:pPr>
          <w:hyperlink w:anchor="_Toc137089110" w:history="1">
            <w:r w:rsidR="00D40169" w:rsidRPr="0062509B">
              <w:rPr>
                <w:rStyle w:val="Hyperlink"/>
                <w:noProof/>
              </w:rPr>
              <w:t>3.2.1 Greenhouse Setup</w:t>
            </w:r>
            <w:r w:rsidR="00D40169">
              <w:rPr>
                <w:noProof/>
                <w:webHidden/>
              </w:rPr>
              <w:tab/>
            </w:r>
            <w:r w:rsidR="00D40169">
              <w:rPr>
                <w:noProof/>
                <w:webHidden/>
              </w:rPr>
              <w:fldChar w:fldCharType="begin"/>
            </w:r>
            <w:r w:rsidR="00D40169">
              <w:rPr>
                <w:noProof/>
                <w:webHidden/>
              </w:rPr>
              <w:instrText xml:space="preserve"> PAGEREF _Toc137089110 \h </w:instrText>
            </w:r>
            <w:r w:rsidR="00D40169">
              <w:rPr>
                <w:noProof/>
                <w:webHidden/>
              </w:rPr>
            </w:r>
            <w:r w:rsidR="00D40169">
              <w:rPr>
                <w:noProof/>
                <w:webHidden/>
              </w:rPr>
              <w:fldChar w:fldCharType="separate"/>
            </w:r>
            <w:r w:rsidR="00D40169">
              <w:rPr>
                <w:noProof/>
                <w:webHidden/>
              </w:rPr>
              <w:t>11</w:t>
            </w:r>
            <w:r w:rsidR="00D40169">
              <w:rPr>
                <w:noProof/>
                <w:webHidden/>
              </w:rPr>
              <w:fldChar w:fldCharType="end"/>
            </w:r>
          </w:hyperlink>
        </w:p>
        <w:p w14:paraId="00FCE5E2" w14:textId="590A1741" w:rsidR="00D40169" w:rsidRDefault="00000000">
          <w:pPr>
            <w:pStyle w:val="TOC3"/>
            <w:tabs>
              <w:tab w:val="right" w:leader="dot" w:pos="9350"/>
            </w:tabs>
            <w:rPr>
              <w:rFonts w:eastAsiaTheme="minorEastAsia"/>
              <w:noProof/>
              <w:kern w:val="2"/>
              <w14:ligatures w14:val="standardContextual"/>
            </w:rPr>
          </w:pPr>
          <w:hyperlink w:anchor="_Toc137089111" w:history="1">
            <w:r w:rsidR="00D40169" w:rsidRPr="0062509B">
              <w:rPr>
                <w:rStyle w:val="Hyperlink"/>
                <w:noProof/>
              </w:rPr>
              <w:t>3.2.1 ZED Camera and Data Collection Setup</w:t>
            </w:r>
            <w:r w:rsidR="00D40169">
              <w:rPr>
                <w:noProof/>
                <w:webHidden/>
              </w:rPr>
              <w:tab/>
            </w:r>
            <w:r w:rsidR="00D40169">
              <w:rPr>
                <w:noProof/>
                <w:webHidden/>
              </w:rPr>
              <w:fldChar w:fldCharType="begin"/>
            </w:r>
            <w:r w:rsidR="00D40169">
              <w:rPr>
                <w:noProof/>
                <w:webHidden/>
              </w:rPr>
              <w:instrText xml:space="preserve"> PAGEREF _Toc137089111 \h </w:instrText>
            </w:r>
            <w:r w:rsidR="00D40169">
              <w:rPr>
                <w:noProof/>
                <w:webHidden/>
              </w:rPr>
            </w:r>
            <w:r w:rsidR="00D40169">
              <w:rPr>
                <w:noProof/>
                <w:webHidden/>
              </w:rPr>
              <w:fldChar w:fldCharType="separate"/>
            </w:r>
            <w:r w:rsidR="00D40169">
              <w:rPr>
                <w:noProof/>
                <w:webHidden/>
              </w:rPr>
              <w:t>13</w:t>
            </w:r>
            <w:r w:rsidR="00D40169">
              <w:rPr>
                <w:noProof/>
                <w:webHidden/>
              </w:rPr>
              <w:fldChar w:fldCharType="end"/>
            </w:r>
          </w:hyperlink>
        </w:p>
        <w:p w14:paraId="010BAF06" w14:textId="1C4AC5FA" w:rsidR="00D40169" w:rsidRDefault="00000000">
          <w:pPr>
            <w:pStyle w:val="TOC3"/>
            <w:tabs>
              <w:tab w:val="right" w:leader="dot" w:pos="9350"/>
            </w:tabs>
            <w:rPr>
              <w:rFonts w:eastAsiaTheme="minorEastAsia"/>
              <w:noProof/>
              <w:kern w:val="2"/>
              <w14:ligatures w14:val="standardContextual"/>
            </w:rPr>
          </w:pPr>
          <w:hyperlink w:anchor="_Toc137089112" w:history="1">
            <w:r w:rsidR="00D40169" w:rsidRPr="0062509B">
              <w:rPr>
                <w:rStyle w:val="Hyperlink"/>
                <w:noProof/>
              </w:rPr>
              <w:t>3.2.2 Image Processing with ZED SDK</w:t>
            </w:r>
            <w:r w:rsidR="00D40169">
              <w:rPr>
                <w:noProof/>
                <w:webHidden/>
              </w:rPr>
              <w:tab/>
            </w:r>
            <w:r w:rsidR="00D40169">
              <w:rPr>
                <w:noProof/>
                <w:webHidden/>
              </w:rPr>
              <w:fldChar w:fldCharType="begin"/>
            </w:r>
            <w:r w:rsidR="00D40169">
              <w:rPr>
                <w:noProof/>
                <w:webHidden/>
              </w:rPr>
              <w:instrText xml:space="preserve"> PAGEREF _Toc137089112 \h </w:instrText>
            </w:r>
            <w:r w:rsidR="00D40169">
              <w:rPr>
                <w:noProof/>
                <w:webHidden/>
              </w:rPr>
            </w:r>
            <w:r w:rsidR="00D40169">
              <w:rPr>
                <w:noProof/>
                <w:webHidden/>
              </w:rPr>
              <w:fldChar w:fldCharType="separate"/>
            </w:r>
            <w:r w:rsidR="00D40169">
              <w:rPr>
                <w:noProof/>
                <w:webHidden/>
              </w:rPr>
              <w:t>16</w:t>
            </w:r>
            <w:r w:rsidR="00D40169">
              <w:rPr>
                <w:noProof/>
                <w:webHidden/>
              </w:rPr>
              <w:fldChar w:fldCharType="end"/>
            </w:r>
          </w:hyperlink>
        </w:p>
        <w:p w14:paraId="38463B32" w14:textId="6ED9699C" w:rsidR="00D40169" w:rsidRDefault="00000000">
          <w:pPr>
            <w:pStyle w:val="TOC3"/>
            <w:tabs>
              <w:tab w:val="right" w:leader="dot" w:pos="9350"/>
            </w:tabs>
            <w:rPr>
              <w:rFonts w:eastAsiaTheme="minorEastAsia"/>
              <w:noProof/>
              <w:kern w:val="2"/>
              <w14:ligatures w14:val="standardContextual"/>
            </w:rPr>
          </w:pPr>
          <w:hyperlink w:anchor="_Toc137089113" w:history="1">
            <w:r w:rsidR="00D40169" w:rsidRPr="0062509B">
              <w:rPr>
                <w:rStyle w:val="Hyperlink"/>
                <w:noProof/>
              </w:rPr>
              <w:t>3.2.3 Software Calibration and Control Photos</w:t>
            </w:r>
            <w:r w:rsidR="00D40169">
              <w:rPr>
                <w:noProof/>
                <w:webHidden/>
              </w:rPr>
              <w:tab/>
            </w:r>
            <w:r w:rsidR="00D40169">
              <w:rPr>
                <w:noProof/>
                <w:webHidden/>
              </w:rPr>
              <w:fldChar w:fldCharType="begin"/>
            </w:r>
            <w:r w:rsidR="00D40169">
              <w:rPr>
                <w:noProof/>
                <w:webHidden/>
              </w:rPr>
              <w:instrText xml:space="preserve"> PAGEREF _Toc137089113 \h </w:instrText>
            </w:r>
            <w:r w:rsidR="00D40169">
              <w:rPr>
                <w:noProof/>
                <w:webHidden/>
              </w:rPr>
            </w:r>
            <w:r w:rsidR="00D40169">
              <w:rPr>
                <w:noProof/>
                <w:webHidden/>
              </w:rPr>
              <w:fldChar w:fldCharType="separate"/>
            </w:r>
            <w:r w:rsidR="00D40169">
              <w:rPr>
                <w:noProof/>
                <w:webHidden/>
              </w:rPr>
              <w:t>17</w:t>
            </w:r>
            <w:r w:rsidR="00D40169">
              <w:rPr>
                <w:noProof/>
                <w:webHidden/>
              </w:rPr>
              <w:fldChar w:fldCharType="end"/>
            </w:r>
          </w:hyperlink>
        </w:p>
        <w:p w14:paraId="7959AD1C" w14:textId="0E484E73" w:rsidR="00D40169" w:rsidRDefault="00000000">
          <w:pPr>
            <w:pStyle w:val="TOC2"/>
            <w:tabs>
              <w:tab w:val="right" w:leader="dot" w:pos="9350"/>
            </w:tabs>
            <w:rPr>
              <w:rFonts w:eastAsiaTheme="minorEastAsia"/>
              <w:noProof/>
              <w:kern w:val="2"/>
              <w14:ligatures w14:val="standardContextual"/>
            </w:rPr>
          </w:pPr>
          <w:hyperlink w:anchor="_Toc137089114" w:history="1">
            <w:r w:rsidR="00D40169" w:rsidRPr="0062509B">
              <w:rPr>
                <w:rStyle w:val="Hyperlink"/>
                <w:noProof/>
              </w:rPr>
              <w:t>3.3 Training Mask R-CNN Model</w:t>
            </w:r>
            <w:r w:rsidR="00D40169">
              <w:rPr>
                <w:noProof/>
                <w:webHidden/>
              </w:rPr>
              <w:tab/>
            </w:r>
            <w:r w:rsidR="00D40169">
              <w:rPr>
                <w:noProof/>
                <w:webHidden/>
              </w:rPr>
              <w:fldChar w:fldCharType="begin"/>
            </w:r>
            <w:r w:rsidR="00D40169">
              <w:rPr>
                <w:noProof/>
                <w:webHidden/>
              </w:rPr>
              <w:instrText xml:space="preserve"> PAGEREF _Toc137089114 \h </w:instrText>
            </w:r>
            <w:r w:rsidR="00D40169">
              <w:rPr>
                <w:noProof/>
                <w:webHidden/>
              </w:rPr>
            </w:r>
            <w:r w:rsidR="00D40169">
              <w:rPr>
                <w:noProof/>
                <w:webHidden/>
              </w:rPr>
              <w:fldChar w:fldCharType="separate"/>
            </w:r>
            <w:r w:rsidR="00D40169">
              <w:rPr>
                <w:noProof/>
                <w:webHidden/>
              </w:rPr>
              <w:t>19</w:t>
            </w:r>
            <w:r w:rsidR="00D40169">
              <w:rPr>
                <w:noProof/>
                <w:webHidden/>
              </w:rPr>
              <w:fldChar w:fldCharType="end"/>
            </w:r>
          </w:hyperlink>
        </w:p>
        <w:p w14:paraId="005308C2" w14:textId="16AAB462" w:rsidR="00D40169" w:rsidRDefault="00000000">
          <w:pPr>
            <w:pStyle w:val="TOC3"/>
            <w:tabs>
              <w:tab w:val="right" w:leader="dot" w:pos="9350"/>
            </w:tabs>
            <w:rPr>
              <w:rFonts w:eastAsiaTheme="minorEastAsia"/>
              <w:noProof/>
              <w:kern w:val="2"/>
              <w14:ligatures w14:val="standardContextual"/>
            </w:rPr>
          </w:pPr>
          <w:hyperlink w:anchor="_Toc137089115" w:history="1">
            <w:r w:rsidR="00D40169" w:rsidRPr="0062509B">
              <w:rPr>
                <w:rStyle w:val="Hyperlink"/>
                <w:noProof/>
              </w:rPr>
              <w:t>3.3.1 Image Annotation</w:t>
            </w:r>
            <w:r w:rsidR="00D40169">
              <w:rPr>
                <w:noProof/>
                <w:webHidden/>
              </w:rPr>
              <w:tab/>
            </w:r>
            <w:r w:rsidR="00D40169">
              <w:rPr>
                <w:noProof/>
                <w:webHidden/>
              </w:rPr>
              <w:fldChar w:fldCharType="begin"/>
            </w:r>
            <w:r w:rsidR="00D40169">
              <w:rPr>
                <w:noProof/>
                <w:webHidden/>
              </w:rPr>
              <w:instrText xml:space="preserve"> PAGEREF _Toc137089115 \h </w:instrText>
            </w:r>
            <w:r w:rsidR="00D40169">
              <w:rPr>
                <w:noProof/>
                <w:webHidden/>
              </w:rPr>
            </w:r>
            <w:r w:rsidR="00D40169">
              <w:rPr>
                <w:noProof/>
                <w:webHidden/>
              </w:rPr>
              <w:fldChar w:fldCharType="separate"/>
            </w:r>
            <w:r w:rsidR="00D40169">
              <w:rPr>
                <w:noProof/>
                <w:webHidden/>
              </w:rPr>
              <w:t>20</w:t>
            </w:r>
            <w:r w:rsidR="00D40169">
              <w:rPr>
                <w:noProof/>
                <w:webHidden/>
              </w:rPr>
              <w:fldChar w:fldCharType="end"/>
            </w:r>
          </w:hyperlink>
        </w:p>
        <w:p w14:paraId="0C839814" w14:textId="32FB76DF" w:rsidR="00D40169" w:rsidRDefault="00000000">
          <w:pPr>
            <w:pStyle w:val="TOC3"/>
            <w:tabs>
              <w:tab w:val="right" w:leader="dot" w:pos="9350"/>
            </w:tabs>
            <w:rPr>
              <w:rFonts w:eastAsiaTheme="minorEastAsia"/>
              <w:noProof/>
              <w:kern w:val="2"/>
              <w14:ligatures w14:val="standardContextual"/>
            </w:rPr>
          </w:pPr>
          <w:hyperlink w:anchor="_Toc137089116" w:history="1">
            <w:r w:rsidR="00D40169" w:rsidRPr="0062509B">
              <w:rPr>
                <w:rStyle w:val="Hyperlink"/>
                <w:noProof/>
              </w:rPr>
              <w:t>3.3.2 Image Processing Pre-Training</w:t>
            </w:r>
            <w:r w:rsidR="00D40169">
              <w:rPr>
                <w:noProof/>
                <w:webHidden/>
              </w:rPr>
              <w:tab/>
            </w:r>
            <w:r w:rsidR="00D40169">
              <w:rPr>
                <w:noProof/>
                <w:webHidden/>
              </w:rPr>
              <w:fldChar w:fldCharType="begin"/>
            </w:r>
            <w:r w:rsidR="00D40169">
              <w:rPr>
                <w:noProof/>
                <w:webHidden/>
              </w:rPr>
              <w:instrText xml:space="preserve"> PAGEREF _Toc137089116 \h </w:instrText>
            </w:r>
            <w:r w:rsidR="00D40169">
              <w:rPr>
                <w:noProof/>
                <w:webHidden/>
              </w:rPr>
            </w:r>
            <w:r w:rsidR="00D40169">
              <w:rPr>
                <w:noProof/>
                <w:webHidden/>
              </w:rPr>
              <w:fldChar w:fldCharType="separate"/>
            </w:r>
            <w:r w:rsidR="00D40169">
              <w:rPr>
                <w:noProof/>
                <w:webHidden/>
              </w:rPr>
              <w:t>21</w:t>
            </w:r>
            <w:r w:rsidR="00D40169">
              <w:rPr>
                <w:noProof/>
                <w:webHidden/>
              </w:rPr>
              <w:fldChar w:fldCharType="end"/>
            </w:r>
          </w:hyperlink>
        </w:p>
        <w:p w14:paraId="2F6DE114" w14:textId="6108BB9F" w:rsidR="00D40169" w:rsidRDefault="00000000">
          <w:pPr>
            <w:pStyle w:val="TOC3"/>
            <w:tabs>
              <w:tab w:val="right" w:leader="dot" w:pos="9350"/>
            </w:tabs>
            <w:rPr>
              <w:rFonts w:eastAsiaTheme="minorEastAsia"/>
              <w:noProof/>
              <w:kern w:val="2"/>
              <w14:ligatures w14:val="standardContextual"/>
            </w:rPr>
          </w:pPr>
          <w:hyperlink w:anchor="_Toc137089117" w:history="1">
            <w:r w:rsidR="00D40169" w:rsidRPr="0062509B">
              <w:rPr>
                <w:rStyle w:val="Hyperlink"/>
                <w:noProof/>
              </w:rPr>
              <w:t>3.3.3 Model Training</w:t>
            </w:r>
            <w:r w:rsidR="00D40169">
              <w:rPr>
                <w:noProof/>
                <w:webHidden/>
              </w:rPr>
              <w:tab/>
            </w:r>
            <w:r w:rsidR="00D40169">
              <w:rPr>
                <w:noProof/>
                <w:webHidden/>
              </w:rPr>
              <w:fldChar w:fldCharType="begin"/>
            </w:r>
            <w:r w:rsidR="00D40169">
              <w:rPr>
                <w:noProof/>
                <w:webHidden/>
              </w:rPr>
              <w:instrText xml:space="preserve"> PAGEREF _Toc137089117 \h </w:instrText>
            </w:r>
            <w:r w:rsidR="00D40169">
              <w:rPr>
                <w:noProof/>
                <w:webHidden/>
              </w:rPr>
            </w:r>
            <w:r w:rsidR="00D40169">
              <w:rPr>
                <w:noProof/>
                <w:webHidden/>
              </w:rPr>
              <w:fldChar w:fldCharType="separate"/>
            </w:r>
            <w:r w:rsidR="00D40169">
              <w:rPr>
                <w:noProof/>
                <w:webHidden/>
              </w:rPr>
              <w:t>23</w:t>
            </w:r>
            <w:r w:rsidR="00D40169">
              <w:rPr>
                <w:noProof/>
                <w:webHidden/>
              </w:rPr>
              <w:fldChar w:fldCharType="end"/>
            </w:r>
          </w:hyperlink>
        </w:p>
        <w:p w14:paraId="25608BC2" w14:textId="0BCB2B99" w:rsidR="00D40169" w:rsidRDefault="00000000">
          <w:pPr>
            <w:pStyle w:val="TOC2"/>
            <w:tabs>
              <w:tab w:val="right" w:leader="dot" w:pos="9350"/>
            </w:tabs>
            <w:rPr>
              <w:rFonts w:eastAsiaTheme="minorEastAsia"/>
              <w:noProof/>
              <w:kern w:val="2"/>
              <w14:ligatures w14:val="standardContextual"/>
            </w:rPr>
          </w:pPr>
          <w:hyperlink w:anchor="_Toc137089118" w:history="1">
            <w:r w:rsidR="00D40169" w:rsidRPr="0062509B">
              <w:rPr>
                <w:rStyle w:val="Hyperlink"/>
                <w:noProof/>
              </w:rPr>
              <w:t>3.4 Measuring Leaf Width with Point Cloud</w:t>
            </w:r>
            <w:r w:rsidR="00D40169">
              <w:rPr>
                <w:noProof/>
                <w:webHidden/>
              </w:rPr>
              <w:tab/>
            </w:r>
            <w:r w:rsidR="00D40169">
              <w:rPr>
                <w:noProof/>
                <w:webHidden/>
              </w:rPr>
              <w:fldChar w:fldCharType="begin"/>
            </w:r>
            <w:r w:rsidR="00D40169">
              <w:rPr>
                <w:noProof/>
                <w:webHidden/>
              </w:rPr>
              <w:instrText xml:space="preserve"> PAGEREF _Toc137089118 \h </w:instrText>
            </w:r>
            <w:r w:rsidR="00D40169">
              <w:rPr>
                <w:noProof/>
                <w:webHidden/>
              </w:rPr>
            </w:r>
            <w:r w:rsidR="00D40169">
              <w:rPr>
                <w:noProof/>
                <w:webHidden/>
              </w:rPr>
              <w:fldChar w:fldCharType="separate"/>
            </w:r>
            <w:r w:rsidR="00D40169">
              <w:rPr>
                <w:noProof/>
                <w:webHidden/>
              </w:rPr>
              <w:t>25</w:t>
            </w:r>
            <w:r w:rsidR="00D40169">
              <w:rPr>
                <w:noProof/>
                <w:webHidden/>
              </w:rPr>
              <w:fldChar w:fldCharType="end"/>
            </w:r>
          </w:hyperlink>
        </w:p>
        <w:p w14:paraId="03DE515B" w14:textId="285B1596" w:rsidR="00D40169" w:rsidRDefault="00000000">
          <w:pPr>
            <w:pStyle w:val="TOC3"/>
            <w:tabs>
              <w:tab w:val="right" w:leader="dot" w:pos="9350"/>
            </w:tabs>
            <w:rPr>
              <w:rFonts w:eastAsiaTheme="minorEastAsia"/>
              <w:noProof/>
              <w:kern w:val="2"/>
              <w14:ligatures w14:val="standardContextual"/>
            </w:rPr>
          </w:pPr>
          <w:hyperlink w:anchor="_Toc137089119" w:history="1">
            <w:r w:rsidR="00D40169" w:rsidRPr="0062509B">
              <w:rPr>
                <w:rStyle w:val="Hyperlink"/>
                <w:noProof/>
              </w:rPr>
              <w:t>3.4.1 Point Cloud Acquisition</w:t>
            </w:r>
            <w:r w:rsidR="00D40169">
              <w:rPr>
                <w:noProof/>
                <w:webHidden/>
              </w:rPr>
              <w:tab/>
            </w:r>
            <w:r w:rsidR="00D40169">
              <w:rPr>
                <w:noProof/>
                <w:webHidden/>
              </w:rPr>
              <w:fldChar w:fldCharType="begin"/>
            </w:r>
            <w:r w:rsidR="00D40169">
              <w:rPr>
                <w:noProof/>
                <w:webHidden/>
              </w:rPr>
              <w:instrText xml:space="preserve"> PAGEREF _Toc137089119 \h </w:instrText>
            </w:r>
            <w:r w:rsidR="00D40169">
              <w:rPr>
                <w:noProof/>
                <w:webHidden/>
              </w:rPr>
            </w:r>
            <w:r w:rsidR="00D40169">
              <w:rPr>
                <w:noProof/>
                <w:webHidden/>
              </w:rPr>
              <w:fldChar w:fldCharType="separate"/>
            </w:r>
            <w:r w:rsidR="00D40169">
              <w:rPr>
                <w:noProof/>
                <w:webHidden/>
              </w:rPr>
              <w:t>25</w:t>
            </w:r>
            <w:r w:rsidR="00D40169">
              <w:rPr>
                <w:noProof/>
                <w:webHidden/>
              </w:rPr>
              <w:fldChar w:fldCharType="end"/>
            </w:r>
          </w:hyperlink>
        </w:p>
        <w:p w14:paraId="02E3D0EA" w14:textId="1E156A3D" w:rsidR="00D40169" w:rsidRDefault="00000000">
          <w:pPr>
            <w:pStyle w:val="TOC3"/>
            <w:tabs>
              <w:tab w:val="right" w:leader="dot" w:pos="9350"/>
            </w:tabs>
            <w:rPr>
              <w:rFonts w:eastAsiaTheme="minorEastAsia"/>
              <w:noProof/>
              <w:kern w:val="2"/>
              <w14:ligatures w14:val="standardContextual"/>
            </w:rPr>
          </w:pPr>
          <w:hyperlink w:anchor="_Toc137089120" w:history="1">
            <w:r w:rsidR="00D40169" w:rsidRPr="0062509B">
              <w:rPr>
                <w:rStyle w:val="Hyperlink"/>
                <w:noProof/>
              </w:rPr>
              <w:t>3.4.2 Cropping Point Cloud</w:t>
            </w:r>
            <w:r w:rsidR="00D40169">
              <w:rPr>
                <w:noProof/>
                <w:webHidden/>
              </w:rPr>
              <w:tab/>
            </w:r>
            <w:r w:rsidR="00D40169">
              <w:rPr>
                <w:noProof/>
                <w:webHidden/>
              </w:rPr>
              <w:fldChar w:fldCharType="begin"/>
            </w:r>
            <w:r w:rsidR="00D40169">
              <w:rPr>
                <w:noProof/>
                <w:webHidden/>
              </w:rPr>
              <w:instrText xml:space="preserve"> PAGEREF _Toc137089120 \h </w:instrText>
            </w:r>
            <w:r w:rsidR="00D40169">
              <w:rPr>
                <w:noProof/>
                <w:webHidden/>
              </w:rPr>
            </w:r>
            <w:r w:rsidR="00D40169">
              <w:rPr>
                <w:noProof/>
                <w:webHidden/>
              </w:rPr>
              <w:fldChar w:fldCharType="separate"/>
            </w:r>
            <w:r w:rsidR="00D40169">
              <w:rPr>
                <w:noProof/>
                <w:webHidden/>
              </w:rPr>
              <w:t>25</w:t>
            </w:r>
            <w:r w:rsidR="00D40169">
              <w:rPr>
                <w:noProof/>
                <w:webHidden/>
              </w:rPr>
              <w:fldChar w:fldCharType="end"/>
            </w:r>
          </w:hyperlink>
        </w:p>
        <w:p w14:paraId="78D2495B" w14:textId="3FC77F04" w:rsidR="00D40169" w:rsidRDefault="00000000">
          <w:pPr>
            <w:pStyle w:val="TOC3"/>
            <w:tabs>
              <w:tab w:val="right" w:leader="dot" w:pos="9350"/>
            </w:tabs>
            <w:rPr>
              <w:rFonts w:eastAsiaTheme="minorEastAsia"/>
              <w:noProof/>
              <w:kern w:val="2"/>
              <w14:ligatures w14:val="standardContextual"/>
            </w:rPr>
          </w:pPr>
          <w:hyperlink w:anchor="_Toc137089121" w:history="1">
            <w:r w:rsidR="00D40169" w:rsidRPr="0062509B">
              <w:rPr>
                <w:rStyle w:val="Hyperlink"/>
                <w:noProof/>
              </w:rPr>
              <w:t>3.4.3 Distance Measurements using Point Cloud</w:t>
            </w:r>
            <w:r w:rsidR="00D40169">
              <w:rPr>
                <w:noProof/>
                <w:webHidden/>
              </w:rPr>
              <w:tab/>
            </w:r>
            <w:r w:rsidR="00D40169">
              <w:rPr>
                <w:noProof/>
                <w:webHidden/>
              </w:rPr>
              <w:fldChar w:fldCharType="begin"/>
            </w:r>
            <w:r w:rsidR="00D40169">
              <w:rPr>
                <w:noProof/>
                <w:webHidden/>
              </w:rPr>
              <w:instrText xml:space="preserve"> PAGEREF _Toc137089121 \h </w:instrText>
            </w:r>
            <w:r w:rsidR="00D40169">
              <w:rPr>
                <w:noProof/>
                <w:webHidden/>
              </w:rPr>
            </w:r>
            <w:r w:rsidR="00D40169">
              <w:rPr>
                <w:noProof/>
                <w:webHidden/>
              </w:rPr>
              <w:fldChar w:fldCharType="separate"/>
            </w:r>
            <w:r w:rsidR="00D40169">
              <w:rPr>
                <w:noProof/>
                <w:webHidden/>
              </w:rPr>
              <w:t>25</w:t>
            </w:r>
            <w:r w:rsidR="00D40169">
              <w:rPr>
                <w:noProof/>
                <w:webHidden/>
              </w:rPr>
              <w:fldChar w:fldCharType="end"/>
            </w:r>
          </w:hyperlink>
        </w:p>
        <w:p w14:paraId="36550DED" w14:textId="4AE52A7C" w:rsidR="00D40169" w:rsidRDefault="00000000">
          <w:pPr>
            <w:pStyle w:val="TOC1"/>
            <w:tabs>
              <w:tab w:val="right" w:leader="dot" w:pos="9350"/>
            </w:tabs>
            <w:rPr>
              <w:rFonts w:eastAsiaTheme="minorEastAsia"/>
              <w:noProof/>
              <w:kern w:val="2"/>
              <w14:ligatures w14:val="standardContextual"/>
            </w:rPr>
          </w:pPr>
          <w:hyperlink w:anchor="_Toc137089122" w:history="1">
            <w:r w:rsidR="00D40169" w:rsidRPr="0062509B">
              <w:rPr>
                <w:rStyle w:val="Hyperlink"/>
                <w:noProof/>
              </w:rPr>
              <w:t>4. Research Results</w:t>
            </w:r>
            <w:r w:rsidR="00D40169">
              <w:rPr>
                <w:noProof/>
                <w:webHidden/>
              </w:rPr>
              <w:tab/>
            </w:r>
            <w:r w:rsidR="00D40169">
              <w:rPr>
                <w:noProof/>
                <w:webHidden/>
              </w:rPr>
              <w:fldChar w:fldCharType="begin"/>
            </w:r>
            <w:r w:rsidR="00D40169">
              <w:rPr>
                <w:noProof/>
                <w:webHidden/>
              </w:rPr>
              <w:instrText xml:space="preserve"> PAGEREF _Toc137089122 \h </w:instrText>
            </w:r>
            <w:r w:rsidR="00D40169">
              <w:rPr>
                <w:noProof/>
                <w:webHidden/>
              </w:rPr>
            </w:r>
            <w:r w:rsidR="00D40169">
              <w:rPr>
                <w:noProof/>
                <w:webHidden/>
              </w:rPr>
              <w:fldChar w:fldCharType="separate"/>
            </w:r>
            <w:r w:rsidR="00D40169">
              <w:rPr>
                <w:noProof/>
                <w:webHidden/>
              </w:rPr>
              <w:t>26</w:t>
            </w:r>
            <w:r w:rsidR="00D40169">
              <w:rPr>
                <w:noProof/>
                <w:webHidden/>
              </w:rPr>
              <w:fldChar w:fldCharType="end"/>
            </w:r>
          </w:hyperlink>
        </w:p>
        <w:p w14:paraId="78041895" w14:textId="1F7175BE" w:rsidR="00D40169" w:rsidRDefault="00000000">
          <w:pPr>
            <w:pStyle w:val="TOC2"/>
            <w:tabs>
              <w:tab w:val="right" w:leader="dot" w:pos="9350"/>
            </w:tabs>
            <w:rPr>
              <w:rFonts w:eastAsiaTheme="minorEastAsia"/>
              <w:noProof/>
              <w:kern w:val="2"/>
              <w14:ligatures w14:val="standardContextual"/>
            </w:rPr>
          </w:pPr>
          <w:hyperlink w:anchor="_Toc137089123" w:history="1">
            <w:r w:rsidR="00D40169" w:rsidRPr="0062509B">
              <w:rPr>
                <w:rStyle w:val="Hyperlink"/>
                <w:noProof/>
              </w:rPr>
              <w:t>4.1 Instance Segmentation Model Accuracy</w:t>
            </w:r>
            <w:r w:rsidR="00D40169">
              <w:rPr>
                <w:noProof/>
                <w:webHidden/>
              </w:rPr>
              <w:tab/>
            </w:r>
            <w:r w:rsidR="00D40169">
              <w:rPr>
                <w:noProof/>
                <w:webHidden/>
              </w:rPr>
              <w:fldChar w:fldCharType="begin"/>
            </w:r>
            <w:r w:rsidR="00D40169">
              <w:rPr>
                <w:noProof/>
                <w:webHidden/>
              </w:rPr>
              <w:instrText xml:space="preserve"> PAGEREF _Toc137089123 \h </w:instrText>
            </w:r>
            <w:r w:rsidR="00D40169">
              <w:rPr>
                <w:noProof/>
                <w:webHidden/>
              </w:rPr>
            </w:r>
            <w:r w:rsidR="00D40169">
              <w:rPr>
                <w:noProof/>
                <w:webHidden/>
              </w:rPr>
              <w:fldChar w:fldCharType="separate"/>
            </w:r>
            <w:r w:rsidR="00D40169">
              <w:rPr>
                <w:noProof/>
                <w:webHidden/>
              </w:rPr>
              <w:t>26</w:t>
            </w:r>
            <w:r w:rsidR="00D40169">
              <w:rPr>
                <w:noProof/>
                <w:webHidden/>
              </w:rPr>
              <w:fldChar w:fldCharType="end"/>
            </w:r>
          </w:hyperlink>
        </w:p>
        <w:p w14:paraId="50300403" w14:textId="0933315C" w:rsidR="00D40169" w:rsidRDefault="00000000">
          <w:pPr>
            <w:pStyle w:val="TOC2"/>
            <w:tabs>
              <w:tab w:val="right" w:leader="dot" w:pos="9350"/>
            </w:tabs>
            <w:rPr>
              <w:rFonts w:eastAsiaTheme="minorEastAsia"/>
              <w:noProof/>
              <w:kern w:val="2"/>
              <w14:ligatures w14:val="standardContextual"/>
            </w:rPr>
          </w:pPr>
          <w:hyperlink w:anchor="_Toc137089124" w:history="1">
            <w:r w:rsidR="00D40169" w:rsidRPr="0062509B">
              <w:rPr>
                <w:rStyle w:val="Hyperlink"/>
                <w:noProof/>
              </w:rPr>
              <w:t>4.2 Width Measurement Accuracy</w:t>
            </w:r>
            <w:r w:rsidR="00D40169">
              <w:rPr>
                <w:noProof/>
                <w:webHidden/>
              </w:rPr>
              <w:tab/>
            </w:r>
            <w:r w:rsidR="00D40169">
              <w:rPr>
                <w:noProof/>
                <w:webHidden/>
              </w:rPr>
              <w:fldChar w:fldCharType="begin"/>
            </w:r>
            <w:r w:rsidR="00D40169">
              <w:rPr>
                <w:noProof/>
                <w:webHidden/>
              </w:rPr>
              <w:instrText xml:space="preserve"> PAGEREF _Toc137089124 \h </w:instrText>
            </w:r>
            <w:r w:rsidR="00D40169">
              <w:rPr>
                <w:noProof/>
                <w:webHidden/>
              </w:rPr>
            </w:r>
            <w:r w:rsidR="00D40169">
              <w:rPr>
                <w:noProof/>
                <w:webHidden/>
              </w:rPr>
              <w:fldChar w:fldCharType="separate"/>
            </w:r>
            <w:r w:rsidR="00D40169">
              <w:rPr>
                <w:noProof/>
                <w:webHidden/>
              </w:rPr>
              <w:t>26</w:t>
            </w:r>
            <w:r w:rsidR="00D40169">
              <w:rPr>
                <w:noProof/>
                <w:webHidden/>
              </w:rPr>
              <w:fldChar w:fldCharType="end"/>
            </w:r>
          </w:hyperlink>
        </w:p>
        <w:p w14:paraId="5D16D8E8" w14:textId="70EF823F" w:rsidR="00D40169" w:rsidRDefault="00000000">
          <w:pPr>
            <w:pStyle w:val="TOC3"/>
            <w:tabs>
              <w:tab w:val="right" w:leader="dot" w:pos="9350"/>
            </w:tabs>
            <w:rPr>
              <w:rFonts w:eastAsiaTheme="minorEastAsia"/>
              <w:noProof/>
              <w:kern w:val="2"/>
              <w14:ligatures w14:val="standardContextual"/>
            </w:rPr>
          </w:pPr>
          <w:hyperlink w:anchor="_Toc137089125" w:history="1">
            <w:r w:rsidR="00D40169" w:rsidRPr="0062509B">
              <w:rPr>
                <w:rStyle w:val="Hyperlink"/>
                <w:noProof/>
              </w:rPr>
              <w:t>4.2.1 Control Photos and Measurements</w:t>
            </w:r>
            <w:r w:rsidR="00D40169">
              <w:rPr>
                <w:noProof/>
                <w:webHidden/>
              </w:rPr>
              <w:tab/>
            </w:r>
            <w:r w:rsidR="00D40169">
              <w:rPr>
                <w:noProof/>
                <w:webHidden/>
              </w:rPr>
              <w:fldChar w:fldCharType="begin"/>
            </w:r>
            <w:r w:rsidR="00D40169">
              <w:rPr>
                <w:noProof/>
                <w:webHidden/>
              </w:rPr>
              <w:instrText xml:space="preserve"> PAGEREF _Toc137089125 \h </w:instrText>
            </w:r>
            <w:r w:rsidR="00D40169">
              <w:rPr>
                <w:noProof/>
                <w:webHidden/>
              </w:rPr>
            </w:r>
            <w:r w:rsidR="00D40169">
              <w:rPr>
                <w:noProof/>
                <w:webHidden/>
              </w:rPr>
              <w:fldChar w:fldCharType="separate"/>
            </w:r>
            <w:r w:rsidR="00D40169">
              <w:rPr>
                <w:noProof/>
                <w:webHidden/>
              </w:rPr>
              <w:t>26</w:t>
            </w:r>
            <w:r w:rsidR="00D40169">
              <w:rPr>
                <w:noProof/>
                <w:webHidden/>
              </w:rPr>
              <w:fldChar w:fldCharType="end"/>
            </w:r>
          </w:hyperlink>
        </w:p>
        <w:p w14:paraId="508C12BF" w14:textId="7573D8BC" w:rsidR="00D40169" w:rsidRDefault="00000000">
          <w:pPr>
            <w:pStyle w:val="TOC3"/>
            <w:tabs>
              <w:tab w:val="right" w:leader="dot" w:pos="9350"/>
            </w:tabs>
            <w:rPr>
              <w:rFonts w:eastAsiaTheme="minorEastAsia"/>
              <w:noProof/>
              <w:kern w:val="2"/>
              <w14:ligatures w14:val="standardContextual"/>
            </w:rPr>
          </w:pPr>
          <w:hyperlink w:anchor="_Toc137089126" w:history="1">
            <w:r w:rsidR="00D40169" w:rsidRPr="0062509B">
              <w:rPr>
                <w:rStyle w:val="Hyperlink"/>
                <w:noProof/>
              </w:rPr>
              <w:t>4.2.2 Research Project Measurements</w:t>
            </w:r>
            <w:r w:rsidR="00D40169">
              <w:rPr>
                <w:noProof/>
                <w:webHidden/>
              </w:rPr>
              <w:tab/>
            </w:r>
            <w:r w:rsidR="00D40169">
              <w:rPr>
                <w:noProof/>
                <w:webHidden/>
              </w:rPr>
              <w:fldChar w:fldCharType="begin"/>
            </w:r>
            <w:r w:rsidR="00D40169">
              <w:rPr>
                <w:noProof/>
                <w:webHidden/>
              </w:rPr>
              <w:instrText xml:space="preserve"> PAGEREF _Toc137089126 \h </w:instrText>
            </w:r>
            <w:r w:rsidR="00D40169">
              <w:rPr>
                <w:noProof/>
                <w:webHidden/>
              </w:rPr>
            </w:r>
            <w:r w:rsidR="00D40169">
              <w:rPr>
                <w:noProof/>
                <w:webHidden/>
              </w:rPr>
              <w:fldChar w:fldCharType="separate"/>
            </w:r>
            <w:r w:rsidR="00D40169">
              <w:rPr>
                <w:noProof/>
                <w:webHidden/>
              </w:rPr>
              <w:t>27</w:t>
            </w:r>
            <w:r w:rsidR="00D40169">
              <w:rPr>
                <w:noProof/>
                <w:webHidden/>
              </w:rPr>
              <w:fldChar w:fldCharType="end"/>
            </w:r>
          </w:hyperlink>
        </w:p>
        <w:p w14:paraId="28B81AC1" w14:textId="24178BFB" w:rsidR="00D40169" w:rsidRDefault="00000000">
          <w:pPr>
            <w:pStyle w:val="TOC3"/>
            <w:tabs>
              <w:tab w:val="right" w:leader="dot" w:pos="9350"/>
            </w:tabs>
            <w:rPr>
              <w:rFonts w:eastAsiaTheme="minorEastAsia"/>
              <w:noProof/>
              <w:kern w:val="2"/>
              <w14:ligatures w14:val="standardContextual"/>
            </w:rPr>
          </w:pPr>
          <w:hyperlink w:anchor="_Toc137089127" w:history="1">
            <w:r w:rsidR="00D40169" w:rsidRPr="0062509B">
              <w:rPr>
                <w:rStyle w:val="Hyperlink"/>
                <w:noProof/>
              </w:rPr>
              <w:t>4.2.3 Difference in Measurements</w:t>
            </w:r>
            <w:r w:rsidR="00D40169">
              <w:rPr>
                <w:noProof/>
                <w:webHidden/>
              </w:rPr>
              <w:tab/>
            </w:r>
            <w:r w:rsidR="00D40169">
              <w:rPr>
                <w:noProof/>
                <w:webHidden/>
              </w:rPr>
              <w:fldChar w:fldCharType="begin"/>
            </w:r>
            <w:r w:rsidR="00D40169">
              <w:rPr>
                <w:noProof/>
                <w:webHidden/>
              </w:rPr>
              <w:instrText xml:space="preserve"> PAGEREF _Toc137089127 \h </w:instrText>
            </w:r>
            <w:r w:rsidR="00D40169">
              <w:rPr>
                <w:noProof/>
                <w:webHidden/>
              </w:rPr>
            </w:r>
            <w:r w:rsidR="00D40169">
              <w:rPr>
                <w:noProof/>
                <w:webHidden/>
              </w:rPr>
              <w:fldChar w:fldCharType="separate"/>
            </w:r>
            <w:r w:rsidR="00D40169">
              <w:rPr>
                <w:noProof/>
                <w:webHidden/>
              </w:rPr>
              <w:t>27</w:t>
            </w:r>
            <w:r w:rsidR="00D40169">
              <w:rPr>
                <w:noProof/>
                <w:webHidden/>
              </w:rPr>
              <w:fldChar w:fldCharType="end"/>
            </w:r>
          </w:hyperlink>
        </w:p>
        <w:p w14:paraId="39E73122" w14:textId="46E7B38D" w:rsidR="00D40169" w:rsidRDefault="00000000">
          <w:pPr>
            <w:pStyle w:val="TOC1"/>
            <w:tabs>
              <w:tab w:val="right" w:leader="dot" w:pos="9350"/>
            </w:tabs>
            <w:rPr>
              <w:rFonts w:eastAsiaTheme="minorEastAsia"/>
              <w:noProof/>
              <w:kern w:val="2"/>
              <w14:ligatures w14:val="standardContextual"/>
            </w:rPr>
          </w:pPr>
          <w:hyperlink w:anchor="_Toc137089128" w:history="1">
            <w:r w:rsidR="00D40169" w:rsidRPr="0062509B">
              <w:rPr>
                <w:rStyle w:val="Hyperlink"/>
                <w:noProof/>
              </w:rPr>
              <w:t>5. Discussion</w:t>
            </w:r>
            <w:r w:rsidR="00D40169">
              <w:rPr>
                <w:noProof/>
                <w:webHidden/>
              </w:rPr>
              <w:tab/>
            </w:r>
            <w:r w:rsidR="00D40169">
              <w:rPr>
                <w:noProof/>
                <w:webHidden/>
              </w:rPr>
              <w:fldChar w:fldCharType="begin"/>
            </w:r>
            <w:r w:rsidR="00D40169">
              <w:rPr>
                <w:noProof/>
                <w:webHidden/>
              </w:rPr>
              <w:instrText xml:space="preserve"> PAGEREF _Toc137089128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7554C914" w14:textId="4D9C6C3E" w:rsidR="00D40169" w:rsidRDefault="00000000">
          <w:pPr>
            <w:pStyle w:val="TOC2"/>
            <w:tabs>
              <w:tab w:val="right" w:leader="dot" w:pos="9350"/>
            </w:tabs>
            <w:rPr>
              <w:rFonts w:eastAsiaTheme="minorEastAsia"/>
              <w:noProof/>
              <w:kern w:val="2"/>
              <w14:ligatures w14:val="standardContextual"/>
            </w:rPr>
          </w:pPr>
          <w:hyperlink w:anchor="_Toc137089129" w:history="1">
            <w:r w:rsidR="00D40169" w:rsidRPr="0062509B">
              <w:rPr>
                <w:rStyle w:val="Hyperlink"/>
                <w:noProof/>
              </w:rPr>
              <w:t>5.1 Instance Segmentation Model Analysis</w:t>
            </w:r>
            <w:r w:rsidR="00D40169">
              <w:rPr>
                <w:noProof/>
                <w:webHidden/>
              </w:rPr>
              <w:tab/>
            </w:r>
            <w:r w:rsidR="00D40169">
              <w:rPr>
                <w:noProof/>
                <w:webHidden/>
              </w:rPr>
              <w:fldChar w:fldCharType="begin"/>
            </w:r>
            <w:r w:rsidR="00D40169">
              <w:rPr>
                <w:noProof/>
                <w:webHidden/>
              </w:rPr>
              <w:instrText xml:space="preserve"> PAGEREF _Toc137089129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50B2FB67" w14:textId="54C965D6" w:rsidR="00D40169" w:rsidRDefault="00000000">
          <w:pPr>
            <w:pStyle w:val="TOC3"/>
            <w:tabs>
              <w:tab w:val="right" w:leader="dot" w:pos="9350"/>
            </w:tabs>
            <w:rPr>
              <w:rFonts w:eastAsiaTheme="minorEastAsia"/>
              <w:noProof/>
              <w:kern w:val="2"/>
              <w14:ligatures w14:val="standardContextual"/>
            </w:rPr>
          </w:pPr>
          <w:hyperlink w:anchor="_Toc137089130" w:history="1">
            <w:r w:rsidR="00D40169" w:rsidRPr="0062509B">
              <w:rPr>
                <w:rStyle w:val="Hyperlink"/>
                <w:noProof/>
              </w:rPr>
              <w:t>5.1.1 Key Findings</w:t>
            </w:r>
            <w:r w:rsidR="00D40169">
              <w:rPr>
                <w:noProof/>
                <w:webHidden/>
              </w:rPr>
              <w:tab/>
            </w:r>
            <w:r w:rsidR="00D40169">
              <w:rPr>
                <w:noProof/>
                <w:webHidden/>
              </w:rPr>
              <w:fldChar w:fldCharType="begin"/>
            </w:r>
            <w:r w:rsidR="00D40169">
              <w:rPr>
                <w:noProof/>
                <w:webHidden/>
              </w:rPr>
              <w:instrText xml:space="preserve"> PAGEREF _Toc137089130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7D63710F" w14:textId="6E1D3C81" w:rsidR="00D40169" w:rsidRDefault="00000000">
          <w:pPr>
            <w:pStyle w:val="TOC3"/>
            <w:tabs>
              <w:tab w:val="right" w:leader="dot" w:pos="9350"/>
            </w:tabs>
            <w:rPr>
              <w:rFonts w:eastAsiaTheme="minorEastAsia"/>
              <w:noProof/>
              <w:kern w:val="2"/>
              <w14:ligatures w14:val="standardContextual"/>
            </w:rPr>
          </w:pPr>
          <w:hyperlink w:anchor="_Toc137089131" w:history="1">
            <w:r w:rsidR="00D40169" w:rsidRPr="0062509B">
              <w:rPr>
                <w:rStyle w:val="Hyperlink"/>
                <w:noProof/>
              </w:rPr>
              <w:t>5.1.2 Limitations</w:t>
            </w:r>
            <w:r w:rsidR="00D40169">
              <w:rPr>
                <w:noProof/>
                <w:webHidden/>
              </w:rPr>
              <w:tab/>
            </w:r>
            <w:r w:rsidR="00D40169">
              <w:rPr>
                <w:noProof/>
                <w:webHidden/>
              </w:rPr>
              <w:fldChar w:fldCharType="begin"/>
            </w:r>
            <w:r w:rsidR="00D40169">
              <w:rPr>
                <w:noProof/>
                <w:webHidden/>
              </w:rPr>
              <w:instrText xml:space="preserve"> PAGEREF _Toc137089131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6AF55A10" w14:textId="4F1ABF52" w:rsidR="00D40169" w:rsidRDefault="00000000">
          <w:pPr>
            <w:pStyle w:val="TOC3"/>
            <w:tabs>
              <w:tab w:val="right" w:leader="dot" w:pos="9350"/>
            </w:tabs>
            <w:rPr>
              <w:rFonts w:eastAsiaTheme="minorEastAsia"/>
              <w:noProof/>
              <w:kern w:val="2"/>
              <w14:ligatures w14:val="standardContextual"/>
            </w:rPr>
          </w:pPr>
          <w:hyperlink w:anchor="_Toc137089132" w:history="1">
            <w:r w:rsidR="00D40169" w:rsidRPr="0062509B">
              <w:rPr>
                <w:rStyle w:val="Hyperlink"/>
                <w:noProof/>
              </w:rPr>
              <w:t>5.1.3 Future Work</w:t>
            </w:r>
            <w:r w:rsidR="00D40169">
              <w:rPr>
                <w:noProof/>
                <w:webHidden/>
              </w:rPr>
              <w:tab/>
            </w:r>
            <w:r w:rsidR="00D40169">
              <w:rPr>
                <w:noProof/>
                <w:webHidden/>
              </w:rPr>
              <w:fldChar w:fldCharType="begin"/>
            </w:r>
            <w:r w:rsidR="00D40169">
              <w:rPr>
                <w:noProof/>
                <w:webHidden/>
              </w:rPr>
              <w:instrText xml:space="preserve"> PAGEREF _Toc137089132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618CFD57" w14:textId="3A1A8CDC" w:rsidR="00D40169" w:rsidRDefault="00000000">
          <w:pPr>
            <w:pStyle w:val="TOC2"/>
            <w:tabs>
              <w:tab w:val="right" w:leader="dot" w:pos="9350"/>
            </w:tabs>
            <w:rPr>
              <w:rFonts w:eastAsiaTheme="minorEastAsia"/>
              <w:noProof/>
              <w:kern w:val="2"/>
              <w14:ligatures w14:val="standardContextual"/>
            </w:rPr>
          </w:pPr>
          <w:hyperlink w:anchor="_Toc137089133" w:history="1">
            <w:r w:rsidR="00D40169" w:rsidRPr="0062509B">
              <w:rPr>
                <w:rStyle w:val="Hyperlink"/>
                <w:noProof/>
              </w:rPr>
              <w:t>5.2 Width Measurement Accuracy</w:t>
            </w:r>
            <w:r w:rsidR="00D40169">
              <w:rPr>
                <w:noProof/>
                <w:webHidden/>
              </w:rPr>
              <w:tab/>
            </w:r>
            <w:r w:rsidR="00D40169">
              <w:rPr>
                <w:noProof/>
                <w:webHidden/>
              </w:rPr>
              <w:fldChar w:fldCharType="begin"/>
            </w:r>
            <w:r w:rsidR="00D40169">
              <w:rPr>
                <w:noProof/>
                <w:webHidden/>
              </w:rPr>
              <w:instrText xml:space="preserve"> PAGEREF _Toc137089133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78DFD13D" w14:textId="2C16C5D1" w:rsidR="00D40169" w:rsidRDefault="00000000">
          <w:pPr>
            <w:pStyle w:val="TOC3"/>
            <w:tabs>
              <w:tab w:val="right" w:leader="dot" w:pos="9350"/>
            </w:tabs>
            <w:rPr>
              <w:rFonts w:eastAsiaTheme="minorEastAsia"/>
              <w:noProof/>
              <w:kern w:val="2"/>
              <w14:ligatures w14:val="standardContextual"/>
            </w:rPr>
          </w:pPr>
          <w:hyperlink w:anchor="_Toc137089134" w:history="1">
            <w:r w:rsidR="00D40169" w:rsidRPr="0062509B">
              <w:rPr>
                <w:rStyle w:val="Hyperlink"/>
                <w:noProof/>
              </w:rPr>
              <w:t>5.2.1 Key Findings</w:t>
            </w:r>
            <w:r w:rsidR="00D40169">
              <w:rPr>
                <w:noProof/>
                <w:webHidden/>
              </w:rPr>
              <w:tab/>
            </w:r>
            <w:r w:rsidR="00D40169">
              <w:rPr>
                <w:noProof/>
                <w:webHidden/>
              </w:rPr>
              <w:fldChar w:fldCharType="begin"/>
            </w:r>
            <w:r w:rsidR="00D40169">
              <w:rPr>
                <w:noProof/>
                <w:webHidden/>
              </w:rPr>
              <w:instrText xml:space="preserve"> PAGEREF _Toc137089134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3D6AFACF" w14:textId="03E576D3" w:rsidR="00D40169" w:rsidRDefault="00000000">
          <w:pPr>
            <w:pStyle w:val="TOC3"/>
            <w:tabs>
              <w:tab w:val="right" w:leader="dot" w:pos="9350"/>
            </w:tabs>
            <w:rPr>
              <w:rFonts w:eastAsiaTheme="minorEastAsia"/>
              <w:noProof/>
              <w:kern w:val="2"/>
              <w14:ligatures w14:val="standardContextual"/>
            </w:rPr>
          </w:pPr>
          <w:hyperlink w:anchor="_Toc137089135" w:history="1">
            <w:r w:rsidR="00D40169" w:rsidRPr="0062509B">
              <w:rPr>
                <w:rStyle w:val="Hyperlink"/>
                <w:noProof/>
              </w:rPr>
              <w:t>5.2.2 Limitations</w:t>
            </w:r>
            <w:r w:rsidR="00D40169">
              <w:rPr>
                <w:noProof/>
                <w:webHidden/>
              </w:rPr>
              <w:tab/>
            </w:r>
            <w:r w:rsidR="00D40169">
              <w:rPr>
                <w:noProof/>
                <w:webHidden/>
              </w:rPr>
              <w:fldChar w:fldCharType="begin"/>
            </w:r>
            <w:r w:rsidR="00D40169">
              <w:rPr>
                <w:noProof/>
                <w:webHidden/>
              </w:rPr>
              <w:instrText xml:space="preserve"> PAGEREF _Toc137089135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4C24B589" w14:textId="2CA64418" w:rsidR="00D40169" w:rsidRDefault="00000000">
          <w:pPr>
            <w:pStyle w:val="TOC3"/>
            <w:tabs>
              <w:tab w:val="right" w:leader="dot" w:pos="9350"/>
            </w:tabs>
            <w:rPr>
              <w:rFonts w:eastAsiaTheme="minorEastAsia"/>
              <w:noProof/>
              <w:kern w:val="2"/>
              <w14:ligatures w14:val="standardContextual"/>
            </w:rPr>
          </w:pPr>
          <w:hyperlink w:anchor="_Toc137089136" w:history="1">
            <w:r w:rsidR="00D40169" w:rsidRPr="0062509B">
              <w:rPr>
                <w:rStyle w:val="Hyperlink"/>
                <w:noProof/>
              </w:rPr>
              <w:t>5.2.3 Future Work</w:t>
            </w:r>
            <w:r w:rsidR="00D40169">
              <w:rPr>
                <w:noProof/>
                <w:webHidden/>
              </w:rPr>
              <w:tab/>
            </w:r>
            <w:r w:rsidR="00D40169">
              <w:rPr>
                <w:noProof/>
                <w:webHidden/>
              </w:rPr>
              <w:fldChar w:fldCharType="begin"/>
            </w:r>
            <w:r w:rsidR="00D40169">
              <w:rPr>
                <w:noProof/>
                <w:webHidden/>
              </w:rPr>
              <w:instrText xml:space="preserve"> PAGEREF _Toc137089136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3755168C" w14:textId="660EE2AA" w:rsidR="00D40169" w:rsidRDefault="00000000">
          <w:pPr>
            <w:pStyle w:val="TOC1"/>
            <w:tabs>
              <w:tab w:val="right" w:leader="dot" w:pos="9350"/>
            </w:tabs>
            <w:rPr>
              <w:rFonts w:eastAsiaTheme="minorEastAsia"/>
              <w:noProof/>
              <w:kern w:val="2"/>
              <w14:ligatures w14:val="standardContextual"/>
            </w:rPr>
          </w:pPr>
          <w:hyperlink w:anchor="_Toc137089137" w:history="1">
            <w:r w:rsidR="00D40169" w:rsidRPr="0062509B">
              <w:rPr>
                <w:rStyle w:val="Hyperlink"/>
                <w:noProof/>
              </w:rPr>
              <w:t>6. Conclusion</w:t>
            </w:r>
            <w:r w:rsidR="00D40169">
              <w:rPr>
                <w:noProof/>
                <w:webHidden/>
              </w:rPr>
              <w:tab/>
            </w:r>
            <w:r w:rsidR="00D40169">
              <w:rPr>
                <w:noProof/>
                <w:webHidden/>
              </w:rPr>
              <w:fldChar w:fldCharType="begin"/>
            </w:r>
            <w:r w:rsidR="00D40169">
              <w:rPr>
                <w:noProof/>
                <w:webHidden/>
              </w:rPr>
              <w:instrText xml:space="preserve"> PAGEREF _Toc137089137 \h </w:instrText>
            </w:r>
            <w:r w:rsidR="00D40169">
              <w:rPr>
                <w:noProof/>
                <w:webHidden/>
              </w:rPr>
            </w:r>
            <w:r w:rsidR="00D40169">
              <w:rPr>
                <w:noProof/>
                <w:webHidden/>
              </w:rPr>
              <w:fldChar w:fldCharType="separate"/>
            </w:r>
            <w:r w:rsidR="00D40169">
              <w:rPr>
                <w:noProof/>
                <w:webHidden/>
              </w:rPr>
              <w:t>30</w:t>
            </w:r>
            <w:r w:rsidR="00D40169">
              <w:rPr>
                <w:noProof/>
                <w:webHidden/>
              </w:rPr>
              <w:fldChar w:fldCharType="end"/>
            </w:r>
          </w:hyperlink>
        </w:p>
        <w:p w14:paraId="564EC12A" w14:textId="48915BB5" w:rsidR="00D40169" w:rsidRDefault="00000000">
          <w:pPr>
            <w:pStyle w:val="TOC2"/>
            <w:tabs>
              <w:tab w:val="right" w:leader="dot" w:pos="9350"/>
            </w:tabs>
            <w:rPr>
              <w:rFonts w:eastAsiaTheme="minorEastAsia"/>
              <w:noProof/>
              <w:kern w:val="2"/>
              <w14:ligatures w14:val="standardContextual"/>
            </w:rPr>
          </w:pPr>
          <w:hyperlink w:anchor="_Toc137089138" w:history="1">
            <w:r w:rsidR="00D40169" w:rsidRPr="0062509B">
              <w:rPr>
                <w:rStyle w:val="Hyperlink"/>
                <w:noProof/>
              </w:rPr>
              <w:t>6.1 Research Answers</w:t>
            </w:r>
            <w:r w:rsidR="00D40169">
              <w:rPr>
                <w:noProof/>
                <w:webHidden/>
              </w:rPr>
              <w:tab/>
            </w:r>
            <w:r w:rsidR="00D40169">
              <w:rPr>
                <w:noProof/>
                <w:webHidden/>
              </w:rPr>
              <w:fldChar w:fldCharType="begin"/>
            </w:r>
            <w:r w:rsidR="00D40169">
              <w:rPr>
                <w:noProof/>
                <w:webHidden/>
              </w:rPr>
              <w:instrText xml:space="preserve"> PAGEREF _Toc137089138 \h </w:instrText>
            </w:r>
            <w:r w:rsidR="00D40169">
              <w:rPr>
                <w:noProof/>
                <w:webHidden/>
              </w:rPr>
            </w:r>
            <w:r w:rsidR="00D40169">
              <w:rPr>
                <w:noProof/>
                <w:webHidden/>
              </w:rPr>
              <w:fldChar w:fldCharType="separate"/>
            </w:r>
            <w:r w:rsidR="00D40169">
              <w:rPr>
                <w:noProof/>
                <w:webHidden/>
              </w:rPr>
              <w:t>30</w:t>
            </w:r>
            <w:r w:rsidR="00D40169">
              <w:rPr>
                <w:noProof/>
                <w:webHidden/>
              </w:rPr>
              <w:fldChar w:fldCharType="end"/>
            </w:r>
          </w:hyperlink>
        </w:p>
        <w:p w14:paraId="26554CF7" w14:textId="477D4699" w:rsidR="00D40169" w:rsidRDefault="00000000">
          <w:pPr>
            <w:pStyle w:val="TOC2"/>
            <w:tabs>
              <w:tab w:val="right" w:leader="dot" w:pos="9350"/>
            </w:tabs>
            <w:rPr>
              <w:rFonts w:eastAsiaTheme="minorEastAsia"/>
              <w:noProof/>
              <w:kern w:val="2"/>
              <w14:ligatures w14:val="standardContextual"/>
            </w:rPr>
          </w:pPr>
          <w:hyperlink w:anchor="_Toc137089139" w:history="1">
            <w:r w:rsidR="00D40169" w:rsidRPr="0062509B">
              <w:rPr>
                <w:rStyle w:val="Hyperlink"/>
                <w:noProof/>
              </w:rPr>
              <w:t>6.2 Contribution</w:t>
            </w:r>
            <w:r w:rsidR="00D40169">
              <w:rPr>
                <w:noProof/>
                <w:webHidden/>
              </w:rPr>
              <w:tab/>
            </w:r>
            <w:r w:rsidR="00D40169">
              <w:rPr>
                <w:noProof/>
                <w:webHidden/>
              </w:rPr>
              <w:fldChar w:fldCharType="begin"/>
            </w:r>
            <w:r w:rsidR="00D40169">
              <w:rPr>
                <w:noProof/>
                <w:webHidden/>
              </w:rPr>
              <w:instrText xml:space="preserve"> PAGEREF _Toc137089139 \h </w:instrText>
            </w:r>
            <w:r w:rsidR="00D40169">
              <w:rPr>
                <w:noProof/>
                <w:webHidden/>
              </w:rPr>
            </w:r>
            <w:r w:rsidR="00D40169">
              <w:rPr>
                <w:noProof/>
                <w:webHidden/>
              </w:rPr>
              <w:fldChar w:fldCharType="separate"/>
            </w:r>
            <w:r w:rsidR="00D40169">
              <w:rPr>
                <w:noProof/>
                <w:webHidden/>
              </w:rPr>
              <w:t>31</w:t>
            </w:r>
            <w:r w:rsidR="00D40169">
              <w:rPr>
                <w:noProof/>
                <w:webHidden/>
              </w:rPr>
              <w:fldChar w:fldCharType="end"/>
            </w:r>
          </w:hyperlink>
        </w:p>
        <w:p w14:paraId="31765801" w14:textId="00074197" w:rsidR="00D40169" w:rsidRDefault="00000000">
          <w:pPr>
            <w:pStyle w:val="TOC2"/>
            <w:tabs>
              <w:tab w:val="right" w:leader="dot" w:pos="9350"/>
            </w:tabs>
            <w:rPr>
              <w:rFonts w:eastAsiaTheme="minorEastAsia"/>
              <w:noProof/>
              <w:kern w:val="2"/>
              <w14:ligatures w14:val="standardContextual"/>
            </w:rPr>
          </w:pPr>
          <w:hyperlink w:anchor="_Toc137089140" w:history="1">
            <w:r w:rsidR="00D40169" w:rsidRPr="0062509B">
              <w:rPr>
                <w:rStyle w:val="Hyperlink"/>
                <w:noProof/>
              </w:rPr>
              <w:t>6.3 Further Research Opportunities</w:t>
            </w:r>
            <w:r w:rsidR="00D40169">
              <w:rPr>
                <w:noProof/>
                <w:webHidden/>
              </w:rPr>
              <w:tab/>
            </w:r>
            <w:r w:rsidR="00D40169">
              <w:rPr>
                <w:noProof/>
                <w:webHidden/>
              </w:rPr>
              <w:fldChar w:fldCharType="begin"/>
            </w:r>
            <w:r w:rsidR="00D40169">
              <w:rPr>
                <w:noProof/>
                <w:webHidden/>
              </w:rPr>
              <w:instrText xml:space="preserve"> PAGEREF _Toc137089140 \h </w:instrText>
            </w:r>
            <w:r w:rsidR="00D40169">
              <w:rPr>
                <w:noProof/>
                <w:webHidden/>
              </w:rPr>
            </w:r>
            <w:r w:rsidR="00D40169">
              <w:rPr>
                <w:noProof/>
                <w:webHidden/>
              </w:rPr>
              <w:fldChar w:fldCharType="separate"/>
            </w:r>
            <w:r w:rsidR="00D40169">
              <w:rPr>
                <w:noProof/>
                <w:webHidden/>
              </w:rPr>
              <w:t>32</w:t>
            </w:r>
            <w:r w:rsidR="00D40169">
              <w:rPr>
                <w:noProof/>
                <w:webHidden/>
              </w:rPr>
              <w:fldChar w:fldCharType="end"/>
            </w:r>
          </w:hyperlink>
        </w:p>
        <w:p w14:paraId="241AE1A7" w14:textId="17B44CBE" w:rsidR="00D40169" w:rsidRDefault="00000000">
          <w:pPr>
            <w:pStyle w:val="TOC1"/>
            <w:tabs>
              <w:tab w:val="right" w:leader="dot" w:pos="9350"/>
            </w:tabs>
            <w:rPr>
              <w:rFonts w:eastAsiaTheme="minorEastAsia"/>
              <w:noProof/>
              <w:kern w:val="2"/>
              <w14:ligatures w14:val="standardContextual"/>
            </w:rPr>
          </w:pPr>
          <w:hyperlink w:anchor="_Toc137089141" w:history="1">
            <w:r w:rsidR="00D40169" w:rsidRPr="0062509B">
              <w:rPr>
                <w:rStyle w:val="Hyperlink"/>
                <w:noProof/>
              </w:rPr>
              <w:t>Appendix A: ZED Camera Image Capture and Processing</w:t>
            </w:r>
            <w:r w:rsidR="00D40169">
              <w:rPr>
                <w:noProof/>
                <w:webHidden/>
              </w:rPr>
              <w:tab/>
            </w:r>
            <w:r w:rsidR="00D40169">
              <w:rPr>
                <w:noProof/>
                <w:webHidden/>
              </w:rPr>
              <w:fldChar w:fldCharType="begin"/>
            </w:r>
            <w:r w:rsidR="00D40169">
              <w:rPr>
                <w:noProof/>
                <w:webHidden/>
              </w:rPr>
              <w:instrText xml:space="preserve"> PAGEREF _Toc137089141 \h </w:instrText>
            </w:r>
            <w:r w:rsidR="00D40169">
              <w:rPr>
                <w:noProof/>
                <w:webHidden/>
              </w:rPr>
            </w:r>
            <w:r w:rsidR="00D40169">
              <w:rPr>
                <w:noProof/>
                <w:webHidden/>
              </w:rPr>
              <w:fldChar w:fldCharType="separate"/>
            </w:r>
            <w:r w:rsidR="00D40169">
              <w:rPr>
                <w:noProof/>
                <w:webHidden/>
              </w:rPr>
              <w:t>33</w:t>
            </w:r>
            <w:r w:rsidR="00D40169">
              <w:rPr>
                <w:noProof/>
                <w:webHidden/>
              </w:rPr>
              <w:fldChar w:fldCharType="end"/>
            </w:r>
          </w:hyperlink>
        </w:p>
        <w:p w14:paraId="364F7B7E" w14:textId="0CDD487A" w:rsidR="00D40169" w:rsidRDefault="00000000">
          <w:pPr>
            <w:pStyle w:val="TOC2"/>
            <w:tabs>
              <w:tab w:val="right" w:leader="dot" w:pos="9350"/>
            </w:tabs>
            <w:rPr>
              <w:rFonts w:eastAsiaTheme="minorEastAsia"/>
              <w:noProof/>
              <w:kern w:val="2"/>
              <w14:ligatures w14:val="standardContextual"/>
            </w:rPr>
          </w:pPr>
          <w:hyperlink w:anchor="_Toc137089142" w:history="1">
            <w:r w:rsidR="00D40169" w:rsidRPr="0062509B">
              <w:rPr>
                <w:rStyle w:val="Hyperlink"/>
                <w:noProof/>
              </w:rPr>
              <w:t>A.1 Overview</w:t>
            </w:r>
            <w:r w:rsidR="00D40169">
              <w:rPr>
                <w:noProof/>
                <w:webHidden/>
              </w:rPr>
              <w:tab/>
            </w:r>
            <w:r w:rsidR="00D40169">
              <w:rPr>
                <w:noProof/>
                <w:webHidden/>
              </w:rPr>
              <w:fldChar w:fldCharType="begin"/>
            </w:r>
            <w:r w:rsidR="00D40169">
              <w:rPr>
                <w:noProof/>
                <w:webHidden/>
              </w:rPr>
              <w:instrText xml:space="preserve"> PAGEREF _Toc137089142 \h </w:instrText>
            </w:r>
            <w:r w:rsidR="00D40169">
              <w:rPr>
                <w:noProof/>
                <w:webHidden/>
              </w:rPr>
            </w:r>
            <w:r w:rsidR="00D40169">
              <w:rPr>
                <w:noProof/>
                <w:webHidden/>
              </w:rPr>
              <w:fldChar w:fldCharType="separate"/>
            </w:r>
            <w:r w:rsidR="00D40169">
              <w:rPr>
                <w:noProof/>
                <w:webHidden/>
              </w:rPr>
              <w:t>33</w:t>
            </w:r>
            <w:r w:rsidR="00D40169">
              <w:rPr>
                <w:noProof/>
                <w:webHidden/>
              </w:rPr>
              <w:fldChar w:fldCharType="end"/>
            </w:r>
          </w:hyperlink>
        </w:p>
        <w:p w14:paraId="2241509D" w14:textId="27A66A77" w:rsidR="00D40169" w:rsidRDefault="00000000">
          <w:pPr>
            <w:pStyle w:val="TOC2"/>
            <w:tabs>
              <w:tab w:val="right" w:leader="dot" w:pos="9350"/>
            </w:tabs>
            <w:rPr>
              <w:rFonts w:eastAsiaTheme="minorEastAsia"/>
              <w:noProof/>
              <w:kern w:val="2"/>
              <w14:ligatures w14:val="standardContextual"/>
            </w:rPr>
          </w:pPr>
          <w:hyperlink w:anchor="_Toc137089143" w:history="1">
            <w:r w:rsidR="00D40169" w:rsidRPr="0062509B">
              <w:rPr>
                <w:rStyle w:val="Hyperlink"/>
                <w:noProof/>
              </w:rPr>
              <w:t>A.2 Code</w:t>
            </w:r>
            <w:r w:rsidR="00D40169">
              <w:rPr>
                <w:noProof/>
                <w:webHidden/>
              </w:rPr>
              <w:tab/>
            </w:r>
            <w:r w:rsidR="00D40169">
              <w:rPr>
                <w:noProof/>
                <w:webHidden/>
              </w:rPr>
              <w:fldChar w:fldCharType="begin"/>
            </w:r>
            <w:r w:rsidR="00D40169">
              <w:rPr>
                <w:noProof/>
                <w:webHidden/>
              </w:rPr>
              <w:instrText xml:space="preserve"> PAGEREF _Toc137089143 \h </w:instrText>
            </w:r>
            <w:r w:rsidR="00D40169">
              <w:rPr>
                <w:noProof/>
                <w:webHidden/>
              </w:rPr>
            </w:r>
            <w:r w:rsidR="00D40169">
              <w:rPr>
                <w:noProof/>
                <w:webHidden/>
              </w:rPr>
              <w:fldChar w:fldCharType="separate"/>
            </w:r>
            <w:r w:rsidR="00D40169">
              <w:rPr>
                <w:noProof/>
                <w:webHidden/>
              </w:rPr>
              <w:t>33</w:t>
            </w:r>
            <w:r w:rsidR="00D40169">
              <w:rPr>
                <w:noProof/>
                <w:webHidden/>
              </w:rPr>
              <w:fldChar w:fldCharType="end"/>
            </w:r>
          </w:hyperlink>
        </w:p>
        <w:p w14:paraId="3EBE6795" w14:textId="57F6C911" w:rsidR="00D40169" w:rsidRDefault="00000000">
          <w:pPr>
            <w:pStyle w:val="TOC1"/>
            <w:tabs>
              <w:tab w:val="right" w:leader="dot" w:pos="9350"/>
            </w:tabs>
            <w:rPr>
              <w:rFonts w:eastAsiaTheme="minorEastAsia"/>
              <w:noProof/>
              <w:kern w:val="2"/>
              <w14:ligatures w14:val="standardContextual"/>
            </w:rPr>
          </w:pPr>
          <w:hyperlink w:anchor="_Toc137089144" w:history="1">
            <w:r w:rsidR="00D40169" w:rsidRPr="0062509B">
              <w:rPr>
                <w:rStyle w:val="Hyperlink"/>
                <w:noProof/>
              </w:rPr>
              <w:t>Appendix B: Instance Segmentation Model</w:t>
            </w:r>
            <w:r w:rsidR="00D40169">
              <w:rPr>
                <w:noProof/>
                <w:webHidden/>
              </w:rPr>
              <w:tab/>
            </w:r>
            <w:r w:rsidR="00D40169">
              <w:rPr>
                <w:noProof/>
                <w:webHidden/>
              </w:rPr>
              <w:fldChar w:fldCharType="begin"/>
            </w:r>
            <w:r w:rsidR="00D40169">
              <w:rPr>
                <w:noProof/>
                <w:webHidden/>
              </w:rPr>
              <w:instrText xml:space="preserve"> PAGEREF _Toc137089144 \h </w:instrText>
            </w:r>
            <w:r w:rsidR="00D40169">
              <w:rPr>
                <w:noProof/>
                <w:webHidden/>
              </w:rPr>
            </w:r>
            <w:r w:rsidR="00D40169">
              <w:rPr>
                <w:noProof/>
                <w:webHidden/>
              </w:rPr>
              <w:fldChar w:fldCharType="separate"/>
            </w:r>
            <w:r w:rsidR="00D40169">
              <w:rPr>
                <w:noProof/>
                <w:webHidden/>
              </w:rPr>
              <w:t>35</w:t>
            </w:r>
            <w:r w:rsidR="00D40169">
              <w:rPr>
                <w:noProof/>
                <w:webHidden/>
              </w:rPr>
              <w:fldChar w:fldCharType="end"/>
            </w:r>
          </w:hyperlink>
        </w:p>
        <w:p w14:paraId="2998A316" w14:textId="4DC2494A" w:rsidR="00D40169" w:rsidRDefault="00000000">
          <w:pPr>
            <w:pStyle w:val="TOC2"/>
            <w:tabs>
              <w:tab w:val="right" w:leader="dot" w:pos="9350"/>
            </w:tabs>
            <w:rPr>
              <w:rFonts w:eastAsiaTheme="minorEastAsia"/>
              <w:noProof/>
              <w:kern w:val="2"/>
              <w14:ligatures w14:val="standardContextual"/>
            </w:rPr>
          </w:pPr>
          <w:hyperlink w:anchor="_Toc137089145" w:history="1">
            <w:r w:rsidR="00D40169" w:rsidRPr="0062509B">
              <w:rPr>
                <w:rStyle w:val="Hyperlink"/>
                <w:noProof/>
              </w:rPr>
              <w:t>B.1 Overview</w:t>
            </w:r>
            <w:r w:rsidR="00D40169">
              <w:rPr>
                <w:noProof/>
                <w:webHidden/>
              </w:rPr>
              <w:tab/>
            </w:r>
            <w:r w:rsidR="00D40169">
              <w:rPr>
                <w:noProof/>
                <w:webHidden/>
              </w:rPr>
              <w:fldChar w:fldCharType="begin"/>
            </w:r>
            <w:r w:rsidR="00D40169">
              <w:rPr>
                <w:noProof/>
                <w:webHidden/>
              </w:rPr>
              <w:instrText xml:space="preserve"> PAGEREF _Toc137089145 \h </w:instrText>
            </w:r>
            <w:r w:rsidR="00D40169">
              <w:rPr>
                <w:noProof/>
                <w:webHidden/>
              </w:rPr>
            </w:r>
            <w:r w:rsidR="00D40169">
              <w:rPr>
                <w:noProof/>
                <w:webHidden/>
              </w:rPr>
              <w:fldChar w:fldCharType="separate"/>
            </w:r>
            <w:r w:rsidR="00D40169">
              <w:rPr>
                <w:noProof/>
                <w:webHidden/>
              </w:rPr>
              <w:t>35</w:t>
            </w:r>
            <w:r w:rsidR="00D40169">
              <w:rPr>
                <w:noProof/>
                <w:webHidden/>
              </w:rPr>
              <w:fldChar w:fldCharType="end"/>
            </w:r>
          </w:hyperlink>
        </w:p>
        <w:p w14:paraId="5FB5424E" w14:textId="56E58230" w:rsidR="00D40169" w:rsidRDefault="00000000">
          <w:pPr>
            <w:pStyle w:val="TOC2"/>
            <w:tabs>
              <w:tab w:val="right" w:leader="dot" w:pos="9350"/>
            </w:tabs>
            <w:rPr>
              <w:rFonts w:eastAsiaTheme="minorEastAsia"/>
              <w:noProof/>
              <w:kern w:val="2"/>
              <w14:ligatures w14:val="standardContextual"/>
            </w:rPr>
          </w:pPr>
          <w:hyperlink w:anchor="_Toc137089146" w:history="1">
            <w:r w:rsidR="00D40169" w:rsidRPr="0062509B">
              <w:rPr>
                <w:rStyle w:val="Hyperlink"/>
                <w:noProof/>
              </w:rPr>
              <w:t>B.2 Code</w:t>
            </w:r>
            <w:r w:rsidR="00D40169">
              <w:rPr>
                <w:noProof/>
                <w:webHidden/>
              </w:rPr>
              <w:tab/>
            </w:r>
            <w:r w:rsidR="00D40169">
              <w:rPr>
                <w:noProof/>
                <w:webHidden/>
              </w:rPr>
              <w:fldChar w:fldCharType="begin"/>
            </w:r>
            <w:r w:rsidR="00D40169">
              <w:rPr>
                <w:noProof/>
                <w:webHidden/>
              </w:rPr>
              <w:instrText xml:space="preserve"> PAGEREF _Toc137089146 \h </w:instrText>
            </w:r>
            <w:r w:rsidR="00D40169">
              <w:rPr>
                <w:noProof/>
                <w:webHidden/>
              </w:rPr>
            </w:r>
            <w:r w:rsidR="00D40169">
              <w:rPr>
                <w:noProof/>
                <w:webHidden/>
              </w:rPr>
              <w:fldChar w:fldCharType="separate"/>
            </w:r>
            <w:r w:rsidR="00D40169">
              <w:rPr>
                <w:noProof/>
                <w:webHidden/>
              </w:rPr>
              <w:t>35</w:t>
            </w:r>
            <w:r w:rsidR="00D40169">
              <w:rPr>
                <w:noProof/>
                <w:webHidden/>
              </w:rPr>
              <w:fldChar w:fldCharType="end"/>
            </w:r>
          </w:hyperlink>
        </w:p>
        <w:p w14:paraId="47BD96D5" w14:textId="67DB2BC5" w:rsidR="00D40169" w:rsidRDefault="00000000">
          <w:pPr>
            <w:pStyle w:val="TOC1"/>
            <w:tabs>
              <w:tab w:val="right" w:leader="dot" w:pos="9350"/>
            </w:tabs>
            <w:rPr>
              <w:rFonts w:eastAsiaTheme="minorEastAsia"/>
              <w:noProof/>
              <w:kern w:val="2"/>
              <w14:ligatures w14:val="standardContextual"/>
            </w:rPr>
          </w:pPr>
          <w:hyperlink w:anchor="_Toc137089147" w:history="1">
            <w:r w:rsidR="00D40169" w:rsidRPr="0062509B">
              <w:rPr>
                <w:rStyle w:val="Hyperlink"/>
                <w:noProof/>
              </w:rPr>
              <w:t>Appendix C: Leaf Width Measurement Code</w:t>
            </w:r>
            <w:r w:rsidR="00D40169">
              <w:rPr>
                <w:noProof/>
                <w:webHidden/>
              </w:rPr>
              <w:tab/>
            </w:r>
            <w:r w:rsidR="00D40169">
              <w:rPr>
                <w:noProof/>
                <w:webHidden/>
              </w:rPr>
              <w:fldChar w:fldCharType="begin"/>
            </w:r>
            <w:r w:rsidR="00D40169">
              <w:rPr>
                <w:noProof/>
                <w:webHidden/>
              </w:rPr>
              <w:instrText xml:space="preserve"> PAGEREF _Toc137089147 \h </w:instrText>
            </w:r>
            <w:r w:rsidR="00D40169">
              <w:rPr>
                <w:noProof/>
                <w:webHidden/>
              </w:rPr>
            </w:r>
            <w:r w:rsidR="00D40169">
              <w:rPr>
                <w:noProof/>
                <w:webHidden/>
              </w:rPr>
              <w:fldChar w:fldCharType="separate"/>
            </w:r>
            <w:r w:rsidR="00D40169">
              <w:rPr>
                <w:noProof/>
                <w:webHidden/>
              </w:rPr>
              <w:t>36</w:t>
            </w:r>
            <w:r w:rsidR="00D40169">
              <w:rPr>
                <w:noProof/>
                <w:webHidden/>
              </w:rPr>
              <w:fldChar w:fldCharType="end"/>
            </w:r>
          </w:hyperlink>
        </w:p>
        <w:p w14:paraId="4F5043D1" w14:textId="7FBF9346" w:rsidR="00D40169" w:rsidRDefault="00000000">
          <w:pPr>
            <w:pStyle w:val="TOC2"/>
            <w:tabs>
              <w:tab w:val="right" w:leader="dot" w:pos="9350"/>
            </w:tabs>
            <w:rPr>
              <w:rFonts w:eastAsiaTheme="minorEastAsia"/>
              <w:noProof/>
              <w:kern w:val="2"/>
              <w14:ligatures w14:val="standardContextual"/>
            </w:rPr>
          </w:pPr>
          <w:hyperlink w:anchor="_Toc137089148" w:history="1">
            <w:r w:rsidR="00D40169" w:rsidRPr="0062509B">
              <w:rPr>
                <w:rStyle w:val="Hyperlink"/>
                <w:noProof/>
              </w:rPr>
              <w:t>C.1 Cropping with Mask</w:t>
            </w:r>
            <w:r w:rsidR="00D40169">
              <w:rPr>
                <w:noProof/>
                <w:webHidden/>
              </w:rPr>
              <w:tab/>
            </w:r>
            <w:r w:rsidR="00D40169">
              <w:rPr>
                <w:noProof/>
                <w:webHidden/>
              </w:rPr>
              <w:fldChar w:fldCharType="begin"/>
            </w:r>
            <w:r w:rsidR="00D40169">
              <w:rPr>
                <w:noProof/>
                <w:webHidden/>
              </w:rPr>
              <w:instrText xml:space="preserve"> PAGEREF _Toc137089148 \h </w:instrText>
            </w:r>
            <w:r w:rsidR="00D40169">
              <w:rPr>
                <w:noProof/>
                <w:webHidden/>
              </w:rPr>
            </w:r>
            <w:r w:rsidR="00D40169">
              <w:rPr>
                <w:noProof/>
                <w:webHidden/>
              </w:rPr>
              <w:fldChar w:fldCharType="separate"/>
            </w:r>
            <w:r w:rsidR="00D40169">
              <w:rPr>
                <w:noProof/>
                <w:webHidden/>
              </w:rPr>
              <w:t>36</w:t>
            </w:r>
            <w:r w:rsidR="00D40169">
              <w:rPr>
                <w:noProof/>
                <w:webHidden/>
              </w:rPr>
              <w:fldChar w:fldCharType="end"/>
            </w:r>
          </w:hyperlink>
        </w:p>
        <w:p w14:paraId="55468BFB" w14:textId="78188EA4" w:rsidR="00D40169" w:rsidRDefault="00000000">
          <w:pPr>
            <w:pStyle w:val="TOC2"/>
            <w:tabs>
              <w:tab w:val="right" w:leader="dot" w:pos="9350"/>
            </w:tabs>
            <w:rPr>
              <w:rFonts w:eastAsiaTheme="minorEastAsia"/>
              <w:noProof/>
              <w:kern w:val="2"/>
              <w14:ligatures w14:val="standardContextual"/>
            </w:rPr>
          </w:pPr>
          <w:hyperlink w:anchor="_Toc137089149" w:history="1">
            <w:r w:rsidR="00D40169" w:rsidRPr="0062509B">
              <w:rPr>
                <w:rStyle w:val="Hyperlink"/>
                <w:noProof/>
              </w:rPr>
              <w:t>C.2 Distance Measurement</w:t>
            </w:r>
            <w:r w:rsidR="00D40169">
              <w:rPr>
                <w:noProof/>
                <w:webHidden/>
              </w:rPr>
              <w:tab/>
            </w:r>
            <w:r w:rsidR="00D40169">
              <w:rPr>
                <w:noProof/>
                <w:webHidden/>
              </w:rPr>
              <w:fldChar w:fldCharType="begin"/>
            </w:r>
            <w:r w:rsidR="00D40169">
              <w:rPr>
                <w:noProof/>
                <w:webHidden/>
              </w:rPr>
              <w:instrText xml:space="preserve"> PAGEREF _Toc137089149 \h </w:instrText>
            </w:r>
            <w:r w:rsidR="00D40169">
              <w:rPr>
                <w:noProof/>
                <w:webHidden/>
              </w:rPr>
            </w:r>
            <w:r w:rsidR="00D40169">
              <w:rPr>
                <w:noProof/>
                <w:webHidden/>
              </w:rPr>
              <w:fldChar w:fldCharType="separate"/>
            </w:r>
            <w:r w:rsidR="00D40169">
              <w:rPr>
                <w:noProof/>
                <w:webHidden/>
              </w:rPr>
              <w:t>36</w:t>
            </w:r>
            <w:r w:rsidR="00D40169">
              <w:rPr>
                <w:noProof/>
                <w:webHidden/>
              </w:rPr>
              <w:fldChar w:fldCharType="end"/>
            </w:r>
          </w:hyperlink>
        </w:p>
        <w:p w14:paraId="0E74FAF9" w14:textId="2C1DAC91" w:rsidR="00D40169" w:rsidRDefault="00000000">
          <w:pPr>
            <w:pStyle w:val="TOC1"/>
            <w:tabs>
              <w:tab w:val="right" w:leader="dot" w:pos="9350"/>
            </w:tabs>
            <w:rPr>
              <w:rFonts w:eastAsiaTheme="minorEastAsia"/>
              <w:noProof/>
              <w:kern w:val="2"/>
              <w14:ligatures w14:val="standardContextual"/>
            </w:rPr>
          </w:pPr>
          <w:hyperlink w:anchor="_Toc137089150" w:history="1">
            <w:r w:rsidR="00D40169" w:rsidRPr="0062509B">
              <w:rPr>
                <w:rStyle w:val="Hyperlink"/>
                <w:noProof/>
              </w:rPr>
              <w:t>References</w:t>
            </w:r>
            <w:r w:rsidR="00D40169">
              <w:rPr>
                <w:noProof/>
                <w:webHidden/>
              </w:rPr>
              <w:tab/>
            </w:r>
            <w:r w:rsidR="00D40169">
              <w:rPr>
                <w:noProof/>
                <w:webHidden/>
              </w:rPr>
              <w:fldChar w:fldCharType="begin"/>
            </w:r>
            <w:r w:rsidR="00D40169">
              <w:rPr>
                <w:noProof/>
                <w:webHidden/>
              </w:rPr>
              <w:instrText xml:space="preserve"> PAGEREF _Toc137089150 \h </w:instrText>
            </w:r>
            <w:r w:rsidR="00D40169">
              <w:rPr>
                <w:noProof/>
                <w:webHidden/>
              </w:rPr>
            </w:r>
            <w:r w:rsidR="00D40169">
              <w:rPr>
                <w:noProof/>
                <w:webHidden/>
              </w:rPr>
              <w:fldChar w:fldCharType="separate"/>
            </w:r>
            <w:r w:rsidR="00D40169">
              <w:rPr>
                <w:noProof/>
                <w:webHidden/>
              </w:rPr>
              <w:t>37</w:t>
            </w:r>
            <w:r w:rsidR="00D40169">
              <w:rPr>
                <w:noProof/>
                <w:webHidden/>
              </w:rPr>
              <w:fldChar w:fldCharType="end"/>
            </w:r>
          </w:hyperlink>
        </w:p>
        <w:p w14:paraId="703CBB88" w14:textId="38CCCD51" w:rsidR="00522FC4" w:rsidRDefault="00522FC4" w:rsidP="007D70F3">
          <w:pPr>
            <w:sectPr w:rsidR="00522FC4" w:rsidSect="005C1DAB">
              <w:footerReference w:type="default" r:id="rId12"/>
              <w:footerReference w:type="first" r:id="rId13"/>
              <w:pgSz w:w="12240" w:h="15840"/>
              <w:pgMar w:top="1440" w:right="1440" w:bottom="1440" w:left="1440" w:header="720" w:footer="720" w:gutter="0"/>
              <w:pgNumType w:fmt="lowerRoman" w:start="1"/>
              <w:cols w:space="720"/>
              <w:titlePg/>
              <w:docGrid w:linePitch="360"/>
            </w:sectPr>
          </w:pPr>
          <w:r>
            <w:rPr>
              <w:b/>
              <w:bCs/>
              <w:noProof/>
            </w:rPr>
            <w:fldChar w:fldCharType="end"/>
          </w:r>
        </w:p>
      </w:sdtContent>
    </w:sdt>
    <w:p w14:paraId="1E67D972" w14:textId="4A70AE81" w:rsidR="0043462F" w:rsidRDefault="0088616A" w:rsidP="00DA1C8B">
      <w:pPr>
        <w:pStyle w:val="Heading1"/>
      </w:pPr>
      <w:bookmarkStart w:id="15" w:name="_Toc137089096"/>
      <w:r>
        <w:lastRenderedPageBreak/>
        <w:t xml:space="preserve">1. </w:t>
      </w:r>
      <w:r w:rsidR="00682928">
        <w:t>Introduction</w:t>
      </w:r>
      <w:bookmarkEnd w:id="15"/>
    </w:p>
    <w:p w14:paraId="46DC0605" w14:textId="77777777" w:rsidR="00DA1C8B" w:rsidRDefault="00DA1C8B" w:rsidP="00DA1C8B"/>
    <w:p w14:paraId="4E007AAD" w14:textId="46329E81" w:rsidR="00DA1C8B" w:rsidRDefault="00DA1C8B" w:rsidP="00DA1C8B">
      <w:commentRangeStart w:id="16"/>
      <w:commentRangeStart w:id="17"/>
      <w:commentRangeStart w:id="18"/>
      <w:r w:rsidRPr="00DB66B3">
        <w:t>Crop production is key for our society to provide feed, food, and other resources. During the growth of a plant, the development of its functional body is affected by a dynamic process between its genotype, the performed management, and the environment [4]. Thus, plant scientists and breeders continuously assess phenotypic traits as an expression of the genotype for individual plants to generate new genetic variations of crops that show desired traits. Outside greenhouses, this in-field assessment is conventionally done manually, which is time-consuming [20]. In contrast to traditional phenotyping performed manually, vision-based systems have the potential for an objective and automated assessment with high spatial and temporal resolution, providing a method of performing the same assessment at a larger scale, in less time, and more objectively. One of such systems’ objectives is to detect and segment individual leaves of each plant since this information correlates to the growth stage and provides phenotypic traits.</w:t>
      </w:r>
      <w:r w:rsidRPr="00DB66B3">
        <w:fldChar w:fldCharType="begin" w:fldLock="1"/>
      </w:r>
      <w:r w:rsidRPr="00DB66B3">
        <w:instrText>ADDIN CSL_CITATION {"citationItems":[{"id":"ITEM-1","itemData":{"DOI":"10.1109/WACV51458.2022.00302","ISBN":"9781665409155","abstract":"A detailed analysis of a plant's phenotype in real field conditions is critical for plant scientists and breeders to understand plant function. In contrast to traditional phenotyping performed manually, vision-based systems have the potential for an objective and automated assessment with high spatial and temporal resolution. One of such systems' objectives is to detect and segment individual leaves of each plant since this information correlates to the growth stage and provides phenotypic traits, such as leaf count, cover-age, and size. In this paper, we propose a vision-based approach that performs instance segmentation of individual crop leaves and associates each with its corresponding crop plant in real fields. This enables us to compute relevant basic phenotypic traits on a per-plant level. We employ a convolutional neural network and operate directly on drone imagery. The network generates two different representations of the input image that we utilize to cluster individual crop leaf and plant instances. We propose a novel method to compute clustering regions based on our network's predictions that achieves high accuracy. Furthermore, we com-pare to other state-of-the-art approaches and show that our system achieves superior performance. The source code of our approach is available 1.","author":[{"dropping-particle":"","family":"Weyler","given":"Jan","non-dropping-particle":"","parse-names":false,"suffix":""},{"dropping-particle":"","family":"Magistri","given":"Federico","non-dropping-particle":"","parse-names":false,"suffix":""},{"dropping-particle":"","family":"Seitz","given":"Peter","non-dropping-particle":"","parse-names":false,"suffix":""},{"dropping-particle":"","family":"Behley","given":"Jens","non-dropping-particle":"","parse-names":false,"suffix":""},{"dropping-particle":"","family":"Stachniss","given":"Cyrill","non-dropping-particle":"","parse-names":false,"suffix":""}],"container-title":"Proceedings - 2022 IEEE/CVF Winter Conference on Applications of Computer Vision, WACV 2022","id":"ITEM-1","issued":{"date-parts":[["2022"]]},"page":"2968-2977","publisher":"Institute of Electrical and Electronics Engineers Inc.","title":"In-Field Phenotyping Based on Crop Leaf and Plant Instance Segmentation","type":"article-journal"},"uris":["http://www.mendeley.com/documents/?uuid=cd79566b-73ac-33ac-8b25-8ad5822bd907"]}],"mendeley":{"formattedCitation":"[1]","plainTextFormattedCitation":"[1]","previouslyFormattedCitation":"[1]"},"properties":{"noteIndex":0},"schema":"https://github.com/citation-style-language/schema/raw/master/csl-citation.json"}</w:instrText>
      </w:r>
      <w:r w:rsidRPr="00DB66B3">
        <w:fldChar w:fldCharType="separate"/>
      </w:r>
      <w:r w:rsidRPr="00DB66B3">
        <w:rPr>
          <w:noProof/>
        </w:rPr>
        <w:t>[1]</w:t>
      </w:r>
      <w:r w:rsidRPr="00DB66B3">
        <w:fldChar w:fldCharType="end"/>
      </w:r>
      <w:r w:rsidRPr="00DB66B3">
        <w:t xml:space="preserve"> </w:t>
      </w:r>
      <w:commentRangeEnd w:id="16"/>
      <w:r w:rsidRPr="00DB66B3">
        <w:rPr>
          <w:rStyle w:val="CommentReference"/>
        </w:rPr>
        <w:commentReference w:id="16"/>
      </w:r>
      <w:commentRangeEnd w:id="17"/>
      <w:r w:rsidR="004805FB">
        <w:rPr>
          <w:rStyle w:val="CommentReference"/>
        </w:rPr>
        <w:commentReference w:id="17"/>
      </w:r>
      <w:commentRangeEnd w:id="18"/>
      <w:r w:rsidR="00642A22">
        <w:rPr>
          <w:rStyle w:val="CommentReference"/>
        </w:rPr>
        <w:commentReference w:id="18"/>
      </w:r>
    </w:p>
    <w:p w14:paraId="1C21A2C7" w14:textId="2DFA1E69" w:rsidR="00DB66B3" w:rsidRPr="00DB66B3" w:rsidRDefault="00DB66B3" w:rsidP="00DA1C8B">
      <w:r>
        <w:t>Summary of things below</w:t>
      </w:r>
    </w:p>
    <w:p w14:paraId="0217DCE7" w14:textId="77777777" w:rsidR="00DA1C8B" w:rsidRPr="00DA1C8B" w:rsidRDefault="00DA1C8B" w:rsidP="00DA1C8B"/>
    <w:p w14:paraId="2B055E30" w14:textId="43220F8D" w:rsidR="00780533" w:rsidRDefault="0043462F" w:rsidP="00780533">
      <w:pPr>
        <w:pStyle w:val="Heading2"/>
        <w:numPr>
          <w:ilvl w:val="1"/>
          <w:numId w:val="29"/>
        </w:numPr>
      </w:pPr>
      <w:bookmarkStart w:id="19" w:name="_Toc137089097"/>
      <w:r>
        <w:t>Background</w:t>
      </w:r>
      <w:bookmarkEnd w:id="19"/>
    </w:p>
    <w:p w14:paraId="4ED5D4F2" w14:textId="77777777" w:rsidR="00780533" w:rsidRDefault="00780533" w:rsidP="00780533"/>
    <w:p w14:paraId="551E9AEA" w14:textId="12947EDE" w:rsidR="009806B7" w:rsidRDefault="00BC314E" w:rsidP="009806B7">
      <w:pPr>
        <w:rPr>
          <w:rFonts w:cstheme="minorHAnsi"/>
        </w:rPr>
      </w:pPr>
      <w:r>
        <w:t>The increasing severity of climate change is significantly impacting plant growth. Changing temperature, precipitation quantity and timing, atmospheric carbon dioxide levels, soil moisture, and nutrient availability can affect photosynthesis, respiration, and water use affecting plant growth</w:t>
      </w:r>
      <w:r w:rsidR="00742133">
        <w:t xml:space="preserve"> </w:t>
      </w:r>
      <w:r w:rsidR="00742133">
        <w:fldChar w:fldCharType="begin" w:fldLock="1"/>
      </w:r>
      <w:r w:rsidR="00FF69F7">
        <w:instrText>ADDIN CSL_CITATION {"citationItems":[{"id":"ITEM-1","itemData":{"DOI":"10.1073/PNAS.1222465110/SUPPL_FILE/SD03.TXT","ISSN":"00278424","PMID":"24344285","abstract":"Agricultural production is sensitive to weather and thus directly affected by climate change. Plausible estimates of these climate change impacts require combined use of climate, crop, and economic models. Results from previous studies vary substantially due to differences in models, scenarios, and data. This paper is part of a collective effort to systematically integrate these three types of models. We focus on the economic component of the assessment, investigating how nine global economic models of agriculture represent endogenous responses to seven standardized climate change scenarios produced by two climate and five crop models. These responses include adjustments in yields, area, consumption, and international trade. We apply biophysical shocks derived from the Intergovernmental Panel on Climate Change's representative concentration pathway with end-of-century radiative forcing of 8.5 W/m2. The mean biophysical yield effect with no incremental CO2 fertilization is a 17% reduction globally by 2050 relative to a scenario with unchanging climate. Endogenous economic responses reduce yield loss to 11%, increase area of major crops by 11%, and reduce consumption by 3%. Agricultural production, cropland area, trade, and prices showthe greatest degree of variability in response to climate change, and consumption the lowest. The sources of these differences include model structure and specification; in particular, model assumptions about ease of land use conversion, intensification, and trade. This study identifies where models disagree on the relative responses to climate shocks and highlights research activities needed to improve the representation of agricultural adaptation responses to climate change.","author":[{"dropping-particle":"","family":"Nelson","given":"Gerald C.","non-dropping-particle":"","parse-names":false,"suffix":""},{"dropping-particle":"","family":"Valin","given":"Hugo","non-dropping-particle":"","parse-names":false,"suffix":""},{"dropping-particle":"","family":"Sands","given":"Ronald D.","non-dropping-particle":"","parse-names":false,"suffix":""},{"dropping-particle":"","family":"Havlík","given":"Petr","non-dropping-particle":"","parse-names":false,"suffix":""},{"dropping-particle":"","family":"Ahammad","given":"Helal","non-dropping-particle":"","parse-names":false,"suffix":""},{"dropping-particle":"","family":"Deryng","given":"Delphine","non-dropping-particle":"","parse-names":false,"suffix":""},{"dropping-particle":"","family":"Elliott","given":"Joshua","non-dropping-particle":"","parse-names":false,"suffix":""},{"dropping-particle":"","family":"Fujimori","given":"Shinichiro","non-dropping-particle":"","parse-names":false,"suffix":""},{"dropping-particle":"","family":"Hasegawa","given":"Tomoko","non-dropping-particle":"","parse-names":false,"suffix":""},{"dropping-particle":"","family":"Heyhoe","given":"Edwina","non-dropping-particle":"","parse-names":false,"suffix":""},{"dropping-particle":"","family":"Kyle","given":"Page","non-dropping-particle":"","parse-names":false,"suffix":""},{"dropping-particle":"","family":"Lampe","given":"Martin","non-dropping-particle":"Von","parse-names":false,"suffix":""},{"dropping-particle":"","family":"Lotze-Campen","given":"Hermann","non-dropping-particle":"","parse-names":false,"suffix":""},{"dropping-particle":"","family":"Mason D'Croz","given":"Daniel","non-dropping-particle":"","parse-names":false,"suffix":""},{"dropping-particle":"","family":"Meijl","given":"Hans","non-dropping-particle":"Van","parse-names":false,"suffix":""},{"dropping-particle":"","family":"Mensbrugghe","given":"Dominique","non-dropping-particle":"Van Der","parse-names":false,"suffix":""},{"dropping-particle":"","family":"Müller","given":"Christoph","non-dropping-particle":"","parse-names":false,"suffix":""},{"dropping-particle":"","family":"Popp","given":"Alexander","non-dropping-particle":"","parse-names":false,"suffix":""},{"dropping-particle":"","family":"Robertson","given":"Richard","non-dropping-particle":"","parse-names":false,"suffix":""},{"dropping-particle":"","family":"Robinson","given":"Sherman","non-dropping-particle":"","parse-names":false,"suffix":""},{"dropping-particle":"","family":"Schmid","given":"Erwin","non-dropping-particle":"","parse-names":false,"suffix":""},{"dropping-particle":"","family":"Schmitz","given":"Christoph","non-dropping-particle":"","parse-names":false,"suffix":""},{"dropping-particle":"","family":"Tabeau","given":"Andrzej","non-dropping-particle":"","parse-names":false,"suffix":""},{"dropping-particle":"","family":"Willenbockel","given":"Dirk","non-dropping-particle":"","parse-names":false,"suffix":""}],"container-title":"Proceedings of the National Academy of Sciences of the United States of America","id":"ITEM-1","issue":"9","issued":{"date-parts":[["2014","3","4"]]},"page":"3274-3279","publisher":"National Academy of Sciences","title":"Climate change effects on agriculture: Economic responses to biophysical shocks","type":"article-journal","volume":"111"},"uris":["http://www.mendeley.com/documents/?uuid=068d6d48-6c6f-3e76-968b-f001d9bb3c69"]}],"mendeley":{"formattedCitation":"[2]","plainTextFormattedCitation":"[2]","previouslyFormattedCitation":"[2]"},"properties":{"noteIndex":0},"schema":"https://github.com/citation-style-language/schema/raw/master/csl-citation.json"}</w:instrText>
      </w:r>
      <w:r w:rsidR="00742133">
        <w:fldChar w:fldCharType="separate"/>
      </w:r>
      <w:r w:rsidR="00817F29" w:rsidRPr="00817F29">
        <w:rPr>
          <w:noProof/>
        </w:rPr>
        <w:t>[2]</w:t>
      </w:r>
      <w:r w:rsidR="00742133">
        <w:fldChar w:fldCharType="end"/>
      </w:r>
      <w:r w:rsidR="00D833F4">
        <w:t>.</w:t>
      </w:r>
      <w:r>
        <w:rPr>
          <w:rFonts w:ascii="Calibri" w:hAnsi="Calibri" w:cs="Calibri"/>
          <w:noProof/>
          <w:szCs w:val="24"/>
        </w:rPr>
        <w:t xml:space="preserve"> As a result plant growth worldwide is at an exponential decline </w:t>
      </w:r>
      <w:r w:rsidR="001E7974">
        <w:t>affect</w:t>
      </w:r>
      <w:r>
        <w:t>ing</w:t>
      </w:r>
      <w:r w:rsidR="001E7974">
        <w:t xml:space="preserve"> the ability of plants to produce the expected yields. Consequently, research </w:t>
      </w:r>
      <w:r w:rsidR="00547FAD">
        <w:t xml:space="preserve">is being conducted </w:t>
      </w:r>
      <w:r w:rsidR="007F0F4D">
        <w:t xml:space="preserve">in many institutions including </w:t>
      </w:r>
      <w:r w:rsidR="00642A22">
        <w:t xml:space="preserve">the efforts of </w:t>
      </w:r>
      <w:r w:rsidR="00547FAD">
        <w:t xml:space="preserve">Professor Leakey at the University of Illinois at Urbana-Champaign </w:t>
      </w:r>
      <w:r w:rsidR="001E7974">
        <w:t xml:space="preserve">to genetically modify plants to be able to withstand these changing environments. These experiments require large amounts of </w:t>
      </w:r>
      <w:commentRangeStart w:id="20"/>
      <w:r w:rsidR="001E7974">
        <w:t>phenotyp</w:t>
      </w:r>
      <w:r w:rsidR="00642A22">
        <w:t>e</w:t>
      </w:r>
      <w:commentRangeEnd w:id="20"/>
      <w:r w:rsidR="009B19ED">
        <w:rPr>
          <w:rStyle w:val="CommentReference"/>
        </w:rPr>
        <w:commentReference w:id="20"/>
      </w:r>
      <w:r w:rsidR="001E7974">
        <w:t xml:space="preserve"> data to be consistently observed and measured</w:t>
      </w:r>
      <w:r w:rsidR="00547FAD">
        <w:t xml:space="preserve"> by a team of field data collectors</w:t>
      </w:r>
      <w:r w:rsidR="001E7974">
        <w:t>. The manual methods of collecting the phenotyp</w:t>
      </w:r>
      <w:r w:rsidR="00642A22">
        <w:t>e</w:t>
      </w:r>
      <w:r w:rsidR="001E7974">
        <w:t xml:space="preserve"> data can slow the research down</w:t>
      </w:r>
      <w:r w:rsidR="00F4025B">
        <w:t>, limit the scale of the research,</w:t>
      </w:r>
      <w:r w:rsidR="001E7974">
        <w:t xml:space="preserve"> and even affect the research negatively via imprecise </w:t>
      </w:r>
      <w:r w:rsidR="001E7974" w:rsidRPr="009806B7">
        <w:t xml:space="preserve">data </w:t>
      </w:r>
      <w:r w:rsidR="001E7974" w:rsidRPr="009806B7">
        <w:rPr>
          <w:rFonts w:cstheme="minorHAnsi"/>
        </w:rPr>
        <w:t>recordings</w:t>
      </w:r>
      <w:r w:rsidR="00F4025B">
        <w:rPr>
          <w:rFonts w:cstheme="minorHAnsi"/>
        </w:rPr>
        <w:t xml:space="preserve"> and larger measurement errors</w:t>
      </w:r>
      <w:r w:rsidR="001E7974" w:rsidRPr="009806B7">
        <w:rPr>
          <w:rFonts w:cstheme="minorHAnsi"/>
        </w:rPr>
        <w:t>.</w:t>
      </w:r>
      <w:r w:rsidR="00F4025B">
        <w:rPr>
          <w:rFonts w:cstheme="minorHAnsi"/>
        </w:rPr>
        <w:t xml:space="preserve"> As a result, current phenotyping methods are a bottleneck in plant gene research </w:t>
      </w:r>
      <w:r w:rsidR="00F4025B">
        <w:rPr>
          <w:rFonts w:cstheme="minorHAnsi"/>
        </w:rPr>
        <w:fldChar w:fldCharType="begin" w:fldLock="1"/>
      </w:r>
      <w:r w:rsidR="00FF69F7">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F4025B">
        <w:rPr>
          <w:rFonts w:cstheme="minorHAnsi"/>
        </w:rPr>
        <w:fldChar w:fldCharType="separate"/>
      </w:r>
      <w:r w:rsidR="00817F29" w:rsidRPr="00817F29">
        <w:rPr>
          <w:rFonts w:cstheme="minorHAnsi"/>
          <w:noProof/>
        </w:rPr>
        <w:t>[3]</w:t>
      </w:r>
      <w:r w:rsidR="00F4025B">
        <w:rPr>
          <w:rFonts w:cstheme="minorHAnsi"/>
        </w:rPr>
        <w:fldChar w:fldCharType="end"/>
      </w:r>
      <w:r w:rsidR="00F4025B">
        <w:rPr>
          <w:rFonts w:cstheme="minorHAnsi"/>
        </w:rPr>
        <w:t>.</w:t>
      </w:r>
    </w:p>
    <w:p w14:paraId="5456931E" w14:textId="6AC80249" w:rsidR="009834AC" w:rsidRPr="004531A2" w:rsidRDefault="001E7974" w:rsidP="00862A3E">
      <w:r w:rsidRPr="009806B7">
        <w:t xml:space="preserve">For the visual </w:t>
      </w:r>
      <w:r>
        <w:t>components of the recorded phenotyp</w:t>
      </w:r>
      <w:r w:rsidR="0096731F">
        <w:t>e</w:t>
      </w:r>
      <w:r>
        <w:t xml:space="preserve"> data, computer vision methods are being utilized to facilitate the data collection process. </w:t>
      </w:r>
      <w:r w:rsidR="00F941C7">
        <w:t>For example, o</w:t>
      </w:r>
      <w:r>
        <w:t>ne of the important metrics that communicates effective growth in plants is leaf size</w:t>
      </w:r>
      <w:r w:rsidR="00DC68CA">
        <w:t xml:space="preserve">. Measuring leaf area is difficult under field conditions and common practice is to remove, scan, and measure leaves individually </w:t>
      </w:r>
      <w:r w:rsidR="00DC68CA">
        <w:fldChar w:fldCharType="begin" w:fldLock="1"/>
      </w:r>
      <w:r w:rsidR="00FF69F7">
        <w:instrText>ADDIN CSL_CITATION {"citationItems":[{"id":"ITEM-1","itemData":{"DOI":"10.1002/ECE3.3485","ISSN":"20457758","abstract":"The use of plant functional traits has become increasingly popular in ecological studies because plant functional traits help to understand key ecological processes in plant species and communities. This also includes changes in diversity, inter- and intraspecific interactions, and relationships of species at different spatiotemporal scales. Leaf traits are among the most important traits as they describe key dimensions of a plant's life history strategy. Further, leaf area is a key parameter with relevance for other traits such as specific leaf area, which in turn correlates with leaf chemical composition, photosynthetic rate, leaf longevity, and carbon investment. Measuring leaf area usually involves the use of scanners and commercial software and can be difficult under field conditions. We present Leaf-IT, a new smartphone application for measuring leaf area and other trait-related areas. Leaf-IT is free, designed for scientific purposes, and runs on Android 4 or higher. We tested the precision and accuracy using objects with standardized area and compared the area measurements of real leaves with the well-established, commercial software WinFOLIA using the Altman–Bland method. Area measurements of standardized objects show that Leaf-IT measures area with high accuracy and precision. Area measurements with Leaf-IT of real leaves are comparable to those of WinFOLIA. Leaf-IT is an easy-to-use application running on a wide range of smartphones. That increases the portability and use of Leaf-IT and makes it possible to measure leaf area under field conditions typical for remote locations. Its high accuracy and precision are similar to WinFOLIA. Currently, its main limitation is margin detection of damaged leaves or complex leaf morphologies.","author":[{"dropping-particle":"","family":"Schrader","given":"Julian","non-dropping-particle":"","parse-names":false,"suffix":""},{"dropping-particle":"","family":"Pillar","given":"Giso","non-dropping-particle":"","parse-names":false,"suffix":""},{"dropping-particle":"","family":"Kreft","given":"Holger","non-dropping-particle":"","parse-names":false,"suffix":""}],"container-title":"Ecology and Evolution","id":"ITEM-1","issue":"22","issued":{"date-parts":[["2017","11","1"]]},"page":"9731-9738","publisher":"John Wiley and Sons Ltd","title":"Leaf-IT: An Android application for measuring leaf area","type":"article-journal","volume":"7"},"uris":["http://www.mendeley.com/documents/?uuid=1342fcad-798a-3381-92da-549fb8aa88fd"]}],"mendeley":{"formattedCitation":"[4]","plainTextFormattedCitation":"[4]","previouslyFormattedCitation":"[4]"},"properties":{"noteIndex":0},"schema":"https://github.com/citation-style-language/schema/raw/master/csl-citation.json"}</w:instrText>
      </w:r>
      <w:r w:rsidR="00DC68CA">
        <w:fldChar w:fldCharType="separate"/>
      </w:r>
      <w:r w:rsidR="00817F29" w:rsidRPr="00817F29">
        <w:rPr>
          <w:noProof/>
        </w:rPr>
        <w:t>[4]</w:t>
      </w:r>
      <w:r w:rsidR="00DC68CA">
        <w:fldChar w:fldCharType="end"/>
      </w:r>
      <w:r w:rsidR="00DC68CA">
        <w:t xml:space="preserve">. This is a slow and tedious process prone to error. Approaches have been developed that utilize </w:t>
      </w:r>
      <w:r w:rsidR="004531A2">
        <w:t xml:space="preserve">computer vision methods to automate and increase the reliability of the measurements. </w:t>
      </w:r>
      <w:r>
        <w:t>However, th</w:t>
      </w:r>
      <w:r w:rsidR="004531A2">
        <w:t>ese</w:t>
      </w:r>
      <w:r w:rsidR="00547FAD">
        <w:t xml:space="preserve"> computer-vision-based</w:t>
      </w:r>
      <w:r>
        <w:t xml:space="preserve"> approach</w:t>
      </w:r>
      <w:r w:rsidR="004531A2">
        <w:t>es</w:t>
      </w:r>
      <w:r>
        <w:t xml:space="preserve"> remain in </w:t>
      </w:r>
      <w:r w:rsidR="004531A2">
        <w:t>their</w:t>
      </w:r>
      <w:r>
        <w:t xml:space="preserve"> infancy and can be inaccurate when it comes to leaves </w:t>
      </w:r>
      <w:r w:rsidR="0096731F">
        <w:t>outside of the laboratory, which</w:t>
      </w:r>
      <w:r>
        <w:t xml:space="preserve"> are in dense </w:t>
      </w:r>
      <w:r w:rsidR="000F6D6D">
        <w:t>clusters</w:t>
      </w:r>
      <w:r>
        <w:t xml:space="preserve">, overlap, and </w:t>
      </w:r>
      <w:proofErr w:type="spellStart"/>
      <w:r w:rsidR="0096731F">
        <w:t>acan</w:t>
      </w:r>
      <w:proofErr w:type="spellEnd"/>
      <w:r>
        <w:t xml:space="preserve"> curve and curl. This research project aims at </w:t>
      </w:r>
      <w:r w:rsidR="00F941C7">
        <w:t xml:space="preserve">making extraction of </w:t>
      </w:r>
      <w:r w:rsidR="00F941C7">
        <w:lastRenderedPageBreak/>
        <w:t xml:space="preserve">phenotype data easier, as in the case of leaf </w:t>
      </w:r>
      <w:commentRangeStart w:id="21"/>
      <w:r w:rsidR="0096731F">
        <w:t>area</w:t>
      </w:r>
      <w:commentRangeEnd w:id="21"/>
      <w:r w:rsidR="0096731F">
        <w:rPr>
          <w:rStyle w:val="CommentReference"/>
        </w:rPr>
        <w:commentReference w:id="21"/>
      </w:r>
      <w:r w:rsidR="00F941C7">
        <w:t xml:space="preserve">, by providing researchers with an accurate and precise </w:t>
      </w:r>
      <w:r w:rsidR="00C60589">
        <w:t>mode of individual leaves</w:t>
      </w:r>
      <w:r w:rsidR="00F941C7">
        <w:t xml:space="preserve">. </w:t>
      </w:r>
    </w:p>
    <w:p w14:paraId="6727211E" w14:textId="720072CA" w:rsidR="000A531F" w:rsidRDefault="000F6D6D" w:rsidP="00862A3E">
      <w:r>
        <w:t xml:space="preserve">This research project aims to accomplish this in an accessible and noninvasive manner: without the need </w:t>
      </w:r>
      <w:r w:rsidR="003B3F98">
        <w:t>for</w:t>
      </w:r>
      <w:r>
        <w:t xml:space="preserve"> specialized equipment and without </w:t>
      </w:r>
      <w:r w:rsidR="00E40BE2">
        <w:t>the need for a significant number of people to take the measurements by hand</w:t>
      </w:r>
      <w:r>
        <w:t xml:space="preserve">. This </w:t>
      </w:r>
      <w:r w:rsidR="00E40BE2">
        <w:t>can be</w:t>
      </w:r>
      <w:r>
        <w:t xml:space="preserve"> accomplished with the use of stereo </w:t>
      </w:r>
      <w:r w:rsidR="0096731F">
        <w:t xml:space="preserve">camera </w:t>
      </w:r>
      <w:r>
        <w:t xml:space="preserve">images.  </w:t>
      </w:r>
      <w:r w:rsidR="000D76DB">
        <w:t>After</w:t>
      </w:r>
      <w:r>
        <w:t xml:space="preserve"> </w:t>
      </w:r>
      <w:r w:rsidR="000D76DB">
        <w:t xml:space="preserve">performing </w:t>
      </w:r>
      <w:r w:rsidR="00E40BE2">
        <w:t>initial</w:t>
      </w:r>
      <w:r>
        <w:t xml:space="preserve"> image processing</w:t>
      </w:r>
      <w:r w:rsidR="000D76DB">
        <w:t xml:space="preserve">, </w:t>
      </w:r>
      <w:r w:rsidR="004A6643">
        <w:t>2D</w:t>
      </w:r>
      <w:r>
        <w:t xml:space="preserve"> stereo images can be used to </w:t>
      </w:r>
      <w:r w:rsidR="000D76DB">
        <w:t>perceive depth the same way</w:t>
      </w:r>
      <w:r w:rsidR="00E40BE2">
        <w:t xml:space="preserve"> our</w:t>
      </w:r>
      <w:r w:rsidR="000D76DB">
        <w:t xml:space="preserve"> eyes perceive depth. With this perception of depth one </w:t>
      </w:r>
      <w:commentRangeStart w:id="22"/>
      <w:r w:rsidR="000D76DB">
        <w:t xml:space="preserve">can </w:t>
      </w:r>
      <w:r w:rsidR="0096731F">
        <w:t xml:space="preserve">generate </w:t>
      </w:r>
      <w:commentRangeEnd w:id="22"/>
      <w:r w:rsidR="00B67C92">
        <w:rPr>
          <w:rStyle w:val="CommentReference"/>
        </w:rPr>
        <w:commentReference w:id="22"/>
      </w:r>
      <w:r w:rsidR="000D76DB">
        <w:t xml:space="preserve">depth maps, point clouds, and meshes. As a result, solely with a pair of offset </w:t>
      </w:r>
      <w:r w:rsidR="004A6643">
        <w:t>2D</w:t>
      </w:r>
      <w:r w:rsidR="000D76DB">
        <w:t xml:space="preserve"> images, it is possible to digitize the </w:t>
      </w:r>
      <w:r w:rsidR="00E40BE2">
        <w:t>3D structure</w:t>
      </w:r>
      <w:r w:rsidR="000D76DB">
        <w:t xml:space="preserve"> of a cluster of leaves. </w:t>
      </w:r>
      <w:r w:rsidR="00E40BE2">
        <w:t xml:space="preserve">The challenging part </w:t>
      </w:r>
      <w:r w:rsidR="000D76DB">
        <w:t>is isolating individual lea</w:t>
      </w:r>
      <w:r w:rsidR="009518ED">
        <w:t>ves that can be measured</w:t>
      </w:r>
      <w:r w:rsidR="00C60589">
        <w:t>.</w:t>
      </w:r>
    </w:p>
    <w:p w14:paraId="60289820" w14:textId="18A11969" w:rsidR="002E45BF" w:rsidRDefault="002E45BF" w:rsidP="00862A3E"/>
    <w:p w14:paraId="77587EEC" w14:textId="03986375" w:rsidR="002E45BF" w:rsidRDefault="002E45BF" w:rsidP="002E45BF">
      <w:pPr>
        <w:pStyle w:val="Heading2"/>
        <w:numPr>
          <w:ilvl w:val="1"/>
          <w:numId w:val="29"/>
        </w:numPr>
      </w:pPr>
      <w:bookmarkStart w:id="23" w:name="_Toc137089098"/>
      <w:r>
        <w:t>Research Goals</w:t>
      </w:r>
      <w:bookmarkEnd w:id="23"/>
    </w:p>
    <w:p w14:paraId="4C55688A" w14:textId="22EE6FC8" w:rsidR="002E45BF" w:rsidRDefault="002E45BF" w:rsidP="002E45BF"/>
    <w:p w14:paraId="4CA1D776" w14:textId="0BE9F6E4" w:rsidR="00193C13" w:rsidRDefault="00193C13" w:rsidP="002E45BF">
      <w:r>
        <w:t xml:space="preserve">The aim for this research project is to enable researchers </w:t>
      </w:r>
      <w:r w:rsidR="004612C1">
        <w:t>who are conducting</w:t>
      </w:r>
      <w:r>
        <w:t xml:space="preserve"> experiments on plants that require the collection of phenotyping data to perform the acquisition of data </w:t>
      </w:r>
      <w:r w:rsidR="004C0EFA">
        <w:t>more easily and quickly</w:t>
      </w:r>
      <w:r>
        <w:t xml:space="preserve">. </w:t>
      </w:r>
    </w:p>
    <w:p w14:paraId="1462E263" w14:textId="2C256F30" w:rsidR="004C5121" w:rsidRDefault="00193C13" w:rsidP="002E45BF">
      <w:r>
        <w:t xml:space="preserve">The research goals are to define a method and develop a program that researchers can use to </w:t>
      </w:r>
      <w:r w:rsidR="008D4BC2">
        <w:t xml:space="preserve">acquire leaf </w:t>
      </w:r>
      <w:r w:rsidR="00FF5A6F">
        <w:t>models</w:t>
      </w:r>
      <w:r w:rsidR="008D4BC2">
        <w:t xml:space="preserve"> for plants in environments with dense leaf clusters</w:t>
      </w:r>
      <w:r>
        <w:t xml:space="preserve">. </w:t>
      </w:r>
    </w:p>
    <w:p w14:paraId="5240EAD3" w14:textId="79D65993" w:rsidR="006B70AB" w:rsidRDefault="00FF5A6F" w:rsidP="002E45BF">
      <w:commentRangeStart w:id="24"/>
      <w:r>
        <w:t>Q</w:t>
      </w:r>
      <w:r w:rsidR="00193C13">
        <w:t>uestions this research will address are:</w:t>
      </w:r>
    </w:p>
    <w:p w14:paraId="3282A02E" w14:textId="01ED861A" w:rsidR="00FF5A6F" w:rsidRDefault="00FF5A6F" w:rsidP="002E45BF">
      <w:r>
        <w:t>What is an effective process at isolating and modeling a leaf from stereo images?</w:t>
      </w:r>
    </w:p>
    <w:p w14:paraId="4C9E95F6" w14:textId="103E510A" w:rsidR="00D65249" w:rsidRDefault="00FF5A6F" w:rsidP="00862A3E">
      <w:r>
        <w:t>What is the implementation for isolating and modeling a leaf from stereo images?</w:t>
      </w:r>
      <w:commentRangeEnd w:id="24"/>
      <w:r w:rsidR="009518ED">
        <w:rPr>
          <w:rStyle w:val="CommentReference"/>
        </w:rPr>
        <w:commentReference w:id="24"/>
      </w:r>
    </w:p>
    <w:p w14:paraId="3E4C666A" w14:textId="77777777" w:rsidR="00FF5A6F" w:rsidRDefault="00FF5A6F" w:rsidP="00862A3E"/>
    <w:p w14:paraId="05794E1B" w14:textId="19B60DCB" w:rsidR="00D65249" w:rsidRDefault="00D65249" w:rsidP="00D65249">
      <w:pPr>
        <w:pStyle w:val="Heading2"/>
        <w:numPr>
          <w:ilvl w:val="1"/>
          <w:numId w:val="29"/>
        </w:numPr>
      </w:pPr>
      <w:bookmarkStart w:id="25" w:name="_Toc137089099"/>
      <w:r>
        <w:t>Significance</w:t>
      </w:r>
      <w:bookmarkEnd w:id="25"/>
    </w:p>
    <w:p w14:paraId="30FFBC48" w14:textId="77777777" w:rsidR="00D65249" w:rsidRDefault="00D65249" w:rsidP="00D65249"/>
    <w:p w14:paraId="447286DC" w14:textId="153374B8" w:rsidR="00453A67" w:rsidRDefault="00E56CD2" w:rsidP="00D65249">
      <w:r>
        <w:t>With the growing</w:t>
      </w:r>
      <w:r w:rsidR="00453A67">
        <w:t xml:space="preserve"> </w:t>
      </w:r>
      <w:r>
        <w:t>effects of climate change</w:t>
      </w:r>
      <w:ins w:id="26" w:author="Hart, John M" w:date="2023-08-27T11:00:00Z">
        <w:r w:rsidR="009518ED">
          <w:t>,</w:t>
        </w:r>
      </w:ins>
      <w:r>
        <w:t xml:space="preserve"> crop yields are </w:t>
      </w:r>
      <w:proofErr w:type="gramStart"/>
      <w:r>
        <w:t>declining</w:t>
      </w:r>
      <w:proofErr w:type="gramEnd"/>
      <w:r>
        <w:t xml:space="preserve"> and researchers </w:t>
      </w:r>
      <w:proofErr w:type="gramStart"/>
      <w:r>
        <w:t>are</w:t>
      </w:r>
      <w:proofErr w:type="gramEnd"/>
      <w:r>
        <w:t xml:space="preserve"> hard at work developing </w:t>
      </w:r>
      <w:r w:rsidR="009518ED">
        <w:t>new breeds of</w:t>
      </w:r>
      <w:r w:rsidR="00930806">
        <w:t xml:space="preserve"> plants</w:t>
      </w:r>
      <w:r>
        <w:t xml:space="preserve"> to thrive in the new environments. This project </w:t>
      </w:r>
      <w:r w:rsidR="00430CF2">
        <w:t xml:space="preserve">intends to </w:t>
      </w:r>
      <w:r>
        <w:t xml:space="preserve">provide these researchers with the tools to conduct this research more effectively and </w:t>
      </w:r>
      <w:r w:rsidR="00092397">
        <w:t>efficiently</w:t>
      </w:r>
      <w:r>
        <w:t>.</w:t>
      </w:r>
    </w:p>
    <w:p w14:paraId="47CB9F51" w14:textId="6348F0EE" w:rsidR="00D65249" w:rsidRDefault="00AC5875" w:rsidP="00D65249">
      <w:commentRangeStart w:id="27"/>
      <w:commentRangeStart w:id="28"/>
      <w:commentRangeStart w:id="29"/>
      <w:commentRangeStart w:id="30"/>
      <w:commentRangeStart w:id="31"/>
      <w:r>
        <w:t xml:space="preserve">Although, this project serves as a first step in the automation of leaf phenotype data collection, </w:t>
      </w:r>
      <w:r w:rsidR="00E56CD2">
        <w:t xml:space="preserve">the defined process and developed program can be altered for other applications that require </w:t>
      </w:r>
      <w:r>
        <w:t>modeling</w:t>
      </w:r>
      <w:r w:rsidR="00E56CD2">
        <w:t xml:space="preserve"> of objects. This could include other types of research: </w:t>
      </w:r>
      <w:r w:rsidR="002F14E1">
        <w:t xml:space="preserve">automating food harvesting, facilitating detection of large tumors, etc. </w:t>
      </w:r>
      <w:r>
        <w:t xml:space="preserve">This project can serve as a first step in </w:t>
      </w:r>
      <w:r w:rsidR="00EE0650">
        <w:t xml:space="preserve">development in the space of object </w:t>
      </w:r>
      <w:r>
        <w:t>modeling</w:t>
      </w:r>
      <w:r w:rsidR="00EE0650">
        <w:t xml:space="preserve"> with stereo images. </w:t>
      </w:r>
      <w:commentRangeEnd w:id="27"/>
      <w:r>
        <w:rPr>
          <w:rStyle w:val="CommentReference"/>
        </w:rPr>
        <w:commentReference w:id="27"/>
      </w:r>
      <w:commentRangeEnd w:id="28"/>
      <w:r w:rsidR="00DB66B3">
        <w:rPr>
          <w:rStyle w:val="CommentReference"/>
        </w:rPr>
        <w:commentReference w:id="28"/>
      </w:r>
      <w:commentRangeEnd w:id="29"/>
      <w:r w:rsidR="00350696">
        <w:rPr>
          <w:rStyle w:val="CommentReference"/>
        </w:rPr>
        <w:commentReference w:id="29"/>
      </w:r>
      <w:commentRangeEnd w:id="30"/>
      <w:r w:rsidR="00350696">
        <w:rPr>
          <w:rStyle w:val="CommentReference"/>
        </w:rPr>
        <w:commentReference w:id="30"/>
      </w:r>
      <w:commentRangeEnd w:id="31"/>
      <w:r w:rsidR="00350696">
        <w:rPr>
          <w:rStyle w:val="CommentReference"/>
        </w:rPr>
        <w:commentReference w:id="31"/>
      </w:r>
    </w:p>
    <w:p w14:paraId="1EB32F60" w14:textId="77777777" w:rsidR="00EE0650" w:rsidRDefault="00EE0650" w:rsidP="00D65249"/>
    <w:p w14:paraId="382F7B8E" w14:textId="10A3D586" w:rsidR="00D65249" w:rsidRDefault="00D65249" w:rsidP="00D65249">
      <w:pPr>
        <w:pStyle w:val="Heading2"/>
        <w:numPr>
          <w:ilvl w:val="1"/>
          <w:numId w:val="29"/>
        </w:numPr>
      </w:pPr>
      <w:bookmarkStart w:id="32" w:name="_Toc137089100"/>
      <w:commentRangeStart w:id="33"/>
      <w:r>
        <w:lastRenderedPageBreak/>
        <w:t>Limitations</w:t>
      </w:r>
      <w:bookmarkEnd w:id="32"/>
    </w:p>
    <w:p w14:paraId="07D88788" w14:textId="77777777" w:rsidR="00D65249" w:rsidRDefault="00D65249" w:rsidP="00D65249"/>
    <w:p w14:paraId="5B23359F" w14:textId="44829A4E" w:rsidR="00564ACC" w:rsidRDefault="00564ACC" w:rsidP="00D65249">
      <w:r>
        <w:t xml:space="preserve">Although the goal of the project is to define and develop a program that can be used by plant genetic researchers to collect phenotyping data on </w:t>
      </w:r>
      <w:proofErr w:type="gramStart"/>
      <w:r>
        <w:t>plants</w:t>
      </w:r>
      <w:proofErr w:type="gramEnd"/>
      <w:r w:rsidR="006E4E73">
        <w:t xml:space="preserve"> </w:t>
      </w:r>
      <w:r>
        <w:t xml:space="preserve">certain factors in the development of the project limit the use case of </w:t>
      </w:r>
      <w:r w:rsidR="009704EF">
        <w:t xml:space="preserve">the </w:t>
      </w:r>
      <w:proofErr w:type="gramStart"/>
      <w:r w:rsidR="009704EF">
        <w:t>end product</w:t>
      </w:r>
      <w:proofErr w:type="gramEnd"/>
      <w:r>
        <w:t xml:space="preserve">. </w:t>
      </w:r>
    </w:p>
    <w:p w14:paraId="0F6433B5" w14:textId="67C7C12B" w:rsidR="00D65249" w:rsidRDefault="00564ACC" w:rsidP="00D65249">
      <w:r>
        <w:t xml:space="preserve">The entirety of the project was done in partnership with a research team that works on sorghum. As a </w:t>
      </w:r>
      <w:r w:rsidR="009704EF">
        <w:t>result,</w:t>
      </w:r>
      <w:r>
        <w:t xml:space="preserve"> the machine learning model used to identify individual leaves was trained on sorghum leaf data and is </w:t>
      </w:r>
      <w:r w:rsidR="00B83118">
        <w:t xml:space="preserve">intended to </w:t>
      </w:r>
      <w:r>
        <w:t xml:space="preserve">only </w:t>
      </w:r>
      <w:r w:rsidR="00B83118">
        <w:t xml:space="preserve">be </w:t>
      </w:r>
      <w:r>
        <w:t xml:space="preserve">accurate at identifying leaves for sorghum plants. In </w:t>
      </w:r>
      <w:r w:rsidR="009704EF">
        <w:t>addition,</w:t>
      </w:r>
      <w:r>
        <w:t xml:space="preserve"> all data used for the training consisted of healthy and well-lit leaves. Applying the model to environments outside of well-lit and healthy sorghum would require a larger dataset and further training of the model. </w:t>
      </w:r>
      <w:commentRangeEnd w:id="33"/>
      <w:r w:rsidR="009518ED">
        <w:rPr>
          <w:rStyle w:val="CommentReference"/>
        </w:rPr>
        <w:commentReference w:id="33"/>
      </w:r>
    </w:p>
    <w:p w14:paraId="659FA3B0" w14:textId="77777777" w:rsidR="009704EF" w:rsidRDefault="009704EF" w:rsidP="00D65249"/>
    <w:p w14:paraId="1E7D5A03" w14:textId="49F2E1EE" w:rsidR="00D65249" w:rsidRDefault="00D65249" w:rsidP="00D65249">
      <w:pPr>
        <w:pStyle w:val="Heading2"/>
        <w:numPr>
          <w:ilvl w:val="1"/>
          <w:numId w:val="29"/>
        </w:numPr>
      </w:pPr>
      <w:bookmarkStart w:id="34" w:name="_Toc137089101"/>
      <w:r>
        <w:t>Structure</w:t>
      </w:r>
      <w:bookmarkEnd w:id="34"/>
    </w:p>
    <w:p w14:paraId="1C8E2FC3" w14:textId="77777777" w:rsidR="00D65249" w:rsidRDefault="00D65249" w:rsidP="00D65249"/>
    <w:p w14:paraId="6A630967" w14:textId="2732FDE7" w:rsidR="00D65249" w:rsidRDefault="00376E9C" w:rsidP="00D65249">
      <w:r>
        <w:t>Chapter</w:t>
      </w:r>
      <w:r w:rsidR="00D65249">
        <w:t xml:space="preserve"> one </w:t>
      </w:r>
      <w:r>
        <w:t xml:space="preserve">has outlined </w:t>
      </w:r>
      <w:r w:rsidR="002E126A">
        <w:t xml:space="preserve">the purpose of the research project and what it entailed. </w:t>
      </w:r>
      <w:r w:rsidR="00B83118">
        <w:t>It</w:t>
      </w:r>
      <w:r w:rsidR="002E126A">
        <w:t xml:space="preserve"> </w:t>
      </w:r>
      <w:r w:rsidR="009518ED">
        <w:t xml:space="preserve">focuses </w:t>
      </w:r>
      <w:r w:rsidR="002E126A">
        <w:t xml:space="preserve">on describing </w:t>
      </w:r>
      <w:r w:rsidR="00207B07">
        <w:t xml:space="preserve">at a high level </w:t>
      </w:r>
      <w:r w:rsidR="002E126A">
        <w:t xml:space="preserve">the problem the project </w:t>
      </w:r>
      <w:r w:rsidR="00133A92">
        <w:t xml:space="preserve">intends </w:t>
      </w:r>
      <w:r w:rsidR="002E126A">
        <w:t xml:space="preserve">to address, the method </w:t>
      </w:r>
      <w:r w:rsidR="00133A92">
        <w:t xml:space="preserve">to </w:t>
      </w:r>
      <w:proofErr w:type="spellStart"/>
      <w:r w:rsidR="00B208B3">
        <w:t>address</w:t>
      </w:r>
      <w:r w:rsidR="00133A92">
        <w:t>the</w:t>
      </w:r>
      <w:proofErr w:type="spellEnd"/>
      <w:r w:rsidR="00133A92">
        <w:t xml:space="preserve"> problem</w:t>
      </w:r>
      <w:r w:rsidR="002E126A">
        <w:t xml:space="preserve">, the </w:t>
      </w:r>
      <w:r w:rsidR="00207B07">
        <w:t xml:space="preserve">potential </w:t>
      </w:r>
      <w:r w:rsidR="002E126A">
        <w:t xml:space="preserve">applications of the project, </w:t>
      </w:r>
      <w:r w:rsidR="00207B07">
        <w:t xml:space="preserve">and </w:t>
      </w:r>
      <w:r w:rsidR="00133A92">
        <w:t xml:space="preserve">some </w:t>
      </w:r>
      <w:r w:rsidR="00207B07">
        <w:t>limitations of the project.</w:t>
      </w:r>
    </w:p>
    <w:p w14:paraId="4A74B7AD" w14:textId="60EB760C" w:rsidR="00D65249" w:rsidRDefault="00207B07" w:rsidP="00D65249">
      <w:r>
        <w:t xml:space="preserve">Chapter two </w:t>
      </w:r>
      <w:r w:rsidR="00CC0B42">
        <w:t>outline</w:t>
      </w:r>
      <w:r w:rsidR="00B208B3">
        <w:t>s</w:t>
      </w:r>
      <w:r w:rsidR="00CC0B42">
        <w:t xml:space="preserve"> the survey conducted to determine the most effective design choices. </w:t>
      </w:r>
      <w:r w:rsidR="00B83118">
        <w:t>It</w:t>
      </w:r>
      <w:r w:rsidR="00CC0B42">
        <w:t xml:space="preserve"> describe</w:t>
      </w:r>
      <w:r w:rsidR="00B208B3">
        <w:t>s</w:t>
      </w:r>
      <w:r w:rsidR="00CC0B42">
        <w:t xml:space="preserve"> the different methods for performing instance segmentation on leaves</w:t>
      </w:r>
      <w:commentRangeStart w:id="35"/>
      <w:r w:rsidR="00CC0B42">
        <w:t xml:space="preserve"> and the different methods for measuring object width on 3D models of objects. </w:t>
      </w:r>
      <w:commentRangeEnd w:id="35"/>
      <w:r w:rsidR="00B22189">
        <w:rPr>
          <w:rStyle w:val="CommentReference"/>
        </w:rPr>
        <w:commentReference w:id="35"/>
      </w:r>
    </w:p>
    <w:p w14:paraId="5D2338CD" w14:textId="6A384E00" w:rsidR="00D65249" w:rsidRDefault="00207B07" w:rsidP="00D65249">
      <w:r>
        <w:t xml:space="preserve">Chapter three </w:t>
      </w:r>
      <w:r w:rsidR="00CC0B42">
        <w:t>describe</w:t>
      </w:r>
      <w:r w:rsidR="00B208B3">
        <w:t>s</w:t>
      </w:r>
      <w:r w:rsidR="00CC0B42">
        <w:t xml:space="preserve"> the methodology used to accomplish the</w:t>
      </w:r>
      <w:r w:rsidR="00133A92">
        <w:t>se</w:t>
      </w:r>
      <w:r w:rsidR="00CC0B42">
        <w:t xml:space="preserve"> </w:t>
      </w:r>
      <w:r w:rsidR="00133A92">
        <w:t>goals</w:t>
      </w:r>
      <w:r w:rsidR="00CC0B42">
        <w:t xml:space="preserve">. </w:t>
      </w:r>
      <w:r w:rsidR="00B83118">
        <w:t>This c</w:t>
      </w:r>
      <w:r w:rsidR="00CC0B42">
        <w:t>hapter step</w:t>
      </w:r>
      <w:r w:rsidR="00B208B3">
        <w:t>s</w:t>
      </w:r>
      <w:r w:rsidR="00CC0B42">
        <w:t xml:space="preserve"> through the setup involved for data acquisition, the process in creating, training, and using the instance segmentation model, and the code written </w:t>
      </w:r>
      <w:r w:rsidR="00B22189">
        <w:t xml:space="preserve">with the aim of extracting the </w:t>
      </w:r>
      <w:r w:rsidR="00CC0B42">
        <w:t>3D structure of a</w:t>
      </w:r>
      <w:r w:rsidR="00B22189">
        <w:t>n individual</w:t>
      </w:r>
      <w:r w:rsidR="00CC0B42">
        <w:t xml:space="preserve"> leaf</w:t>
      </w:r>
      <w:r w:rsidR="00133A92">
        <w:t xml:space="preserve"> for future measurement of leaf aspects</w:t>
      </w:r>
      <w:r w:rsidR="00CC0B42">
        <w:t>.</w:t>
      </w:r>
    </w:p>
    <w:p w14:paraId="12E84FA0" w14:textId="2AB8690F" w:rsidR="00D65249" w:rsidRDefault="00207B07" w:rsidP="00D65249">
      <w:r>
        <w:t xml:space="preserve">Chapter four </w:t>
      </w:r>
      <w:r w:rsidR="00EC3D40">
        <w:t>communicate</w:t>
      </w:r>
      <w:r w:rsidR="00B208B3">
        <w:t>s</w:t>
      </w:r>
      <w:r w:rsidR="00EC3D40">
        <w:t xml:space="preserve"> </w:t>
      </w:r>
      <w:r w:rsidR="00C03EE6">
        <w:t xml:space="preserve">the </w:t>
      </w:r>
      <w:r w:rsidR="00A474AD">
        <w:t xml:space="preserve">level of </w:t>
      </w:r>
      <w:r w:rsidR="00C03EE6">
        <w:t xml:space="preserve">effectiveness of the research project in obtaining a precise and accurate result. </w:t>
      </w:r>
      <w:r w:rsidR="00133A92">
        <w:t>It</w:t>
      </w:r>
      <w:r w:rsidR="00C03EE6">
        <w:t xml:space="preserve"> </w:t>
      </w:r>
      <w:r w:rsidR="002F0E0C">
        <w:t>define</w:t>
      </w:r>
      <w:r w:rsidR="00B208B3">
        <w:t>s</w:t>
      </w:r>
      <w:r w:rsidR="002F0E0C">
        <w:t xml:space="preserve"> the results that pertain to the output of the Mask R-CNN model and the output of the leaf </w:t>
      </w:r>
      <w:r w:rsidR="00B22189">
        <w:t>model acquisition</w:t>
      </w:r>
      <w:r w:rsidR="002F0E0C">
        <w:t xml:space="preserve"> process.</w:t>
      </w:r>
    </w:p>
    <w:p w14:paraId="63F92673" w14:textId="3D00BA1F" w:rsidR="00F73BF4" w:rsidRDefault="00207B07" w:rsidP="00D65249">
      <w:r>
        <w:t xml:space="preserve">Chapter five </w:t>
      </w:r>
      <w:r w:rsidR="00C03EE6">
        <w:t>analyze</w:t>
      </w:r>
      <w:r w:rsidR="00B208B3">
        <w:t>s</w:t>
      </w:r>
      <w:r w:rsidR="00C03EE6">
        <w:t xml:space="preserve"> the results outlined in chapter four. </w:t>
      </w:r>
      <w:r w:rsidR="00133A92">
        <w:t>It</w:t>
      </w:r>
      <w:r w:rsidR="00C03EE6">
        <w:t xml:space="preserve"> </w:t>
      </w:r>
      <w:r w:rsidR="002F0E0C">
        <w:t>describe</w:t>
      </w:r>
      <w:r w:rsidR="00B208B3">
        <w:t>s</w:t>
      </w:r>
      <w:r w:rsidR="002F0E0C">
        <w:t xml:space="preserve"> the findings </w:t>
      </w:r>
      <w:r w:rsidR="00281465">
        <w:t>of</w:t>
      </w:r>
      <w:r w:rsidR="002F0E0C">
        <w:t xml:space="preserve"> the project and the work that can be done to continue the project and answer further research questions.</w:t>
      </w:r>
    </w:p>
    <w:p w14:paraId="3DB034A4" w14:textId="4B2EB70D" w:rsidR="00C03EE6" w:rsidRDefault="00C03EE6" w:rsidP="00D65249">
      <w:r>
        <w:t xml:space="preserve">Chapter six </w:t>
      </w:r>
      <w:r w:rsidR="00281465">
        <w:t>outline</w:t>
      </w:r>
      <w:r w:rsidR="00B208B3">
        <w:t>s</w:t>
      </w:r>
      <w:r w:rsidR="00281465">
        <w:t xml:space="preserve"> the answers to the research questions and how the research project contributed to the technical space. </w:t>
      </w:r>
      <w:r w:rsidR="00133A92">
        <w:t>This final c</w:t>
      </w:r>
      <w:r w:rsidR="00281465">
        <w:t>hapter also describe</w:t>
      </w:r>
      <w:r w:rsidR="00B208B3">
        <w:t>s</w:t>
      </w:r>
      <w:r w:rsidR="00281465">
        <w:t xml:space="preserve"> the opportunities for further research utiliz</w:t>
      </w:r>
      <w:ins w:id="36" w:author="Hart, John M" w:date="2023-08-27T11:10:00Z">
        <w:r w:rsidR="00133A92">
          <w:t>ing</w:t>
        </w:r>
      </w:ins>
      <w:del w:id="37" w:author="Hart, John M" w:date="2023-08-27T11:10:00Z">
        <w:r w:rsidR="00281465" w:rsidDel="00133A92">
          <w:delText>e</w:delText>
        </w:r>
      </w:del>
      <w:r w:rsidR="00281465">
        <w:t xml:space="preserve"> th</w:t>
      </w:r>
      <w:r w:rsidR="00133A92">
        <w:t>e</w:t>
      </w:r>
      <w:r w:rsidR="00281465">
        <w:t xml:space="preserve"> research </w:t>
      </w:r>
      <w:r w:rsidR="00133A92">
        <w:t xml:space="preserve">from this </w:t>
      </w:r>
      <w:r w:rsidR="00281465">
        <w:t>project and extend</w:t>
      </w:r>
      <w:r w:rsidR="00133A92">
        <w:t>ing</w:t>
      </w:r>
      <w:r w:rsidR="00281465">
        <w:t xml:space="preserve"> its functionality and application.</w:t>
      </w:r>
    </w:p>
    <w:p w14:paraId="361F1319" w14:textId="77777777" w:rsidR="00F73BF4" w:rsidRDefault="00F73BF4" w:rsidP="00D65249"/>
    <w:p w14:paraId="6A1DB6EF" w14:textId="6641F922" w:rsidR="00AF39DC" w:rsidRPr="00D65249" w:rsidRDefault="00AF39DC" w:rsidP="004A5B78">
      <w:r>
        <w:br w:type="page"/>
      </w:r>
    </w:p>
    <w:p w14:paraId="254935EC" w14:textId="41A82199" w:rsidR="00A023DC" w:rsidRDefault="00A023DC" w:rsidP="00A023DC">
      <w:pPr>
        <w:pStyle w:val="Heading1"/>
      </w:pPr>
      <w:bookmarkStart w:id="38" w:name="_Toc137089102"/>
      <w:r>
        <w:lastRenderedPageBreak/>
        <w:t>2. Literature Review</w:t>
      </w:r>
      <w:bookmarkEnd w:id="38"/>
    </w:p>
    <w:p w14:paraId="5F97354F" w14:textId="77777777" w:rsidR="00D053C5" w:rsidRDefault="00D053C5" w:rsidP="00F83F8B">
      <w:pPr>
        <w:spacing w:line="360" w:lineRule="auto"/>
      </w:pPr>
    </w:p>
    <w:p w14:paraId="507763AD" w14:textId="28804D34" w:rsidR="0010799D" w:rsidRDefault="0010799D" w:rsidP="00F83F8B">
      <w:pPr>
        <w:spacing w:line="360" w:lineRule="auto"/>
      </w:pPr>
      <w:commentRangeStart w:id="39"/>
      <w:commentRangeStart w:id="40"/>
      <w:r>
        <w:t xml:space="preserve">The process of acquiring the leaf model consists of two sub processes in this project. First, acquiring a 2D instance segmentation of a leaf from raw images of a scene. Second, applying that 2D segmentation to a 3D point cloud </w:t>
      </w:r>
      <w:proofErr w:type="gramStart"/>
      <w:r w:rsidR="00D62B8D">
        <w:t>acquired  from</w:t>
      </w:r>
      <w:proofErr w:type="gramEnd"/>
      <w:r w:rsidR="00D62B8D">
        <w:t xml:space="preserve"> stereo images </w:t>
      </w:r>
      <w:r>
        <w:t xml:space="preserve">of the same scene. A third process was also reviewed in this section </w:t>
      </w:r>
      <w:r w:rsidR="00E21E7E">
        <w:t xml:space="preserve">for the future use of </w:t>
      </w:r>
      <w:r>
        <w:t xml:space="preserve">this thesis </w:t>
      </w:r>
      <w:r w:rsidR="00E21E7E">
        <w:t>work toward</w:t>
      </w:r>
      <w:r w:rsidR="00D62B8D">
        <w:t xml:space="preserve"> automatic phenotype data collection of leaves</w:t>
      </w:r>
      <w:r>
        <w:t xml:space="preserve">. </w:t>
      </w:r>
      <w:r w:rsidR="00D62B8D">
        <w:t xml:space="preserve">In preparation for usage of this project in the </w:t>
      </w:r>
      <w:r w:rsidR="00E21E7E">
        <w:t xml:space="preserve">estimation </w:t>
      </w:r>
      <w:r w:rsidR="00D62B8D">
        <w:t>of leaf area</w:t>
      </w:r>
      <w:ins w:id="41" w:author="Hart, John M" w:date="2023-08-27T11:23:00Z">
        <w:r w:rsidR="00E21E7E">
          <w:t>,</w:t>
        </w:r>
      </w:ins>
      <w:r w:rsidR="00D62B8D">
        <w:t xml:space="preserve"> via width </w:t>
      </w:r>
      <w:r w:rsidR="00E21E7E">
        <w:t xml:space="preserve">measurement </w:t>
      </w:r>
      <w:r w:rsidR="00D62B8D">
        <w:t xml:space="preserve">and the associated width-area relationship of sorghum leaves, the literature review included research </w:t>
      </w:r>
      <w:proofErr w:type="gramStart"/>
      <w:r w:rsidR="00D62B8D">
        <w:t>on the subject of different</w:t>
      </w:r>
      <w:proofErr w:type="gramEnd"/>
      <w:r w:rsidR="00D62B8D">
        <w:t xml:space="preserve"> methods calculating leaf width from a leaf model. </w:t>
      </w:r>
      <w:r>
        <w:t xml:space="preserve"> </w:t>
      </w:r>
      <w:commentRangeEnd w:id="39"/>
      <w:r>
        <w:rPr>
          <w:rStyle w:val="CommentReference"/>
        </w:rPr>
        <w:commentReference w:id="39"/>
      </w:r>
      <w:commentRangeEnd w:id="40"/>
      <w:r w:rsidR="004805FB">
        <w:rPr>
          <w:rStyle w:val="CommentReference"/>
        </w:rPr>
        <w:commentReference w:id="40"/>
      </w:r>
    </w:p>
    <w:p w14:paraId="13043004" w14:textId="76CC57D4" w:rsidR="00E40164" w:rsidRDefault="0086371A" w:rsidP="00BC17C4">
      <w:commentRangeStart w:id="42"/>
      <w:r>
        <w:t>T</w:t>
      </w:r>
      <w:r w:rsidR="00BC17C4">
        <w:t>he process of acquiring the leaf width consists of two sub processes. First, acquiring a 3D representation of a leaf from raw images of a scene. Second, measuring the width of a 3D representation of a leaf. In preparation for the design of these subprocesses, two areas were surveyed: instance segmentation methods on leaves and leaf width measurements on point clouds and meshes.</w:t>
      </w:r>
      <w:commentRangeEnd w:id="42"/>
      <w:r w:rsidR="0010799D">
        <w:rPr>
          <w:rStyle w:val="CommentReference"/>
        </w:rPr>
        <w:commentReference w:id="42"/>
      </w:r>
    </w:p>
    <w:p w14:paraId="1FF0DC8F" w14:textId="77777777" w:rsidR="00BC17C4" w:rsidRDefault="00BC17C4" w:rsidP="00BC17C4"/>
    <w:p w14:paraId="5AC4EDC4" w14:textId="5B49164A" w:rsidR="00D053C5" w:rsidRDefault="00D053C5" w:rsidP="009916D6">
      <w:pPr>
        <w:pStyle w:val="Heading2"/>
      </w:pPr>
      <w:bookmarkStart w:id="43" w:name="_Toc137089103"/>
      <w:r>
        <w:t>2.1 Instance Segmentation on Leaves</w:t>
      </w:r>
      <w:bookmarkEnd w:id="43"/>
    </w:p>
    <w:p w14:paraId="0E00CB07" w14:textId="77777777" w:rsidR="009916D6" w:rsidRPr="009916D6" w:rsidRDefault="009916D6" w:rsidP="009916D6"/>
    <w:p w14:paraId="4E80BAA9" w14:textId="227A5017" w:rsidR="009916D6" w:rsidRDefault="009916D6" w:rsidP="009916D6">
      <w:pPr>
        <w:rPr>
          <w:rFonts w:cstheme="minorHAnsi"/>
        </w:rPr>
      </w:pPr>
      <w:r>
        <w:rPr>
          <w:rFonts w:cstheme="minorHAnsi"/>
        </w:rPr>
        <w:t xml:space="preserve">A survey into the current instance segmentation methods for leaves resulted in two common approaches: 3D training and inference on point cloud </w:t>
      </w:r>
      <w:r>
        <w:rPr>
          <w:rFonts w:cstheme="minorHAnsi"/>
        </w:rPr>
        <w:fldChar w:fldCharType="begin" w:fldLock="1"/>
      </w:r>
      <w:r>
        <w:rPr>
          <w:rFonts w:cstheme="minorHAnsi"/>
        </w:rPr>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species","type":"article-journal","volume":"184"},"uris":["http://www.mendeley.com/documents/?uuid=1aec35ac-55b1-3baa-82f2-4277d47f0e99"]},{"id":"ITEM-2","itemData":{"DOI":"10.1016/J.COMPAG.2022.106702","ISSN":"0168-1699","abstract":"Point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Agriculture","id":"ITEM-2","issued":{"date-parts":[["2022","2","1"]]},"page":"106702","publisher":"Elsevier","title":"Automatic organ-level point cloud segmentation of maize shoots by integrating high-throughput data acquisition and deep learning","type":"article-journal","volume":"193"},"uris":["http://www.mendeley.com/documents/?uuid=6000e2bd-3523-3546-bc00-8834792354d7"]},{"id":"ITEM-3","itemData":{"DOI":"10.1186/S13007-022-00857-3/TABLES/11","ISSN":"17464811","abstract":"Background: Segmentation of structural parts of 3D models of plants is an important step for plant phenotyping, especially for monitoring architectural and morphological traits. Current state-of-the art approaches rely on hand-crafted 3D local features for modeling geometric variations in plant structures. While recent advancements in deep learning on point clouds have the potential of extracting relevant local and global characteristics, the scarcity of labeled 3D plant data impedes the exploration of this potential. Results: We adapted six recent point-based deep learning architectures (PointNet, PointNet++, DGCNN, PointCNN, ShellNet, RIConv) for segmentation of structural parts of rosebush models. We generated 3D synthetic rosebush models to provide adequate amount of labeled data for modification and pre-training of these architectures. To evaluate their performance on real rosebush plants, we used the ROSE-X data set of fully annotated point cloud models. We provided experiments with and without the incorporation of synthetic data to demonstrate the potential of point-based deep learning techniques even with limited labeled data of real plants. Conclusion: The experimental results show that PointNet++ produces the highest segmentation accuracy among the six point-based deep learning methods. The advantage of PointNet++ is that it provides a flexibility in the scales of the hierarchical organization of the point cloud data. Pre-training with synthetic 3D models boosted the performance of all architectures, except for PointNet.","author":[{"dropping-particle":"","family":"Turgut","given":"Kaya","non-dropping-particle":"","parse-names":false,"suffix":""},{"dropping-particle":"","family":"Dutagaci","given":"Helin","non-dropping-particle":"","parse-names":false,"suffix":""},{"dropping-particle":"","family":"Galopin","given":"Gilles","non-dropping-particle":"","parse-names":false,"suffix":""},{"dropping-particle":"","family":"Rousseau","given":"David","non-dropping-particle":"","parse-names":false,"suffix":""}],"container-title":"Plant Methods","id":"ITEM-3","issue":"1","issued":{"date-parts":[["2022","12","1"]]},"page":"1-23","publisher":"BioMed Central Ltd","title":"Segmentation of structural parts of rosebush plants with 3D point-based deep learning methods","type":"article-journal","volume":"18"},"uris":["http://www.mendeley.com/documents/?uuid=c20f9e0e-4a67-300a-9037-15e79f25ab1e"]}],"mendeley":{"formattedCitation":"[3], [5], [6]","plainTextFormattedCitation":"[3], [5], [6]","previouslyFormattedCitation":"[3], [5], [6]"},"properties":{"noteIndex":0},"schema":"https://github.com/citation-style-language/schema/raw/master/csl-citation.json"}</w:instrText>
      </w:r>
      <w:r>
        <w:rPr>
          <w:rFonts w:cstheme="minorHAnsi"/>
        </w:rPr>
        <w:fldChar w:fldCharType="separate"/>
      </w:r>
      <w:r w:rsidRPr="00F90CD0">
        <w:rPr>
          <w:rFonts w:cstheme="minorHAnsi"/>
          <w:noProof/>
        </w:rPr>
        <w:t>[3], [5], [6]</w:t>
      </w:r>
      <w:r>
        <w:rPr>
          <w:rFonts w:cstheme="minorHAnsi"/>
        </w:rPr>
        <w:fldChar w:fldCharType="end"/>
      </w:r>
      <w:r>
        <w:rPr>
          <w:rFonts w:cstheme="minorHAnsi"/>
        </w:rPr>
        <w:t xml:space="preserve">  and the traditional training and inference on </w:t>
      </w:r>
      <w:r w:rsidR="004A6643">
        <w:rPr>
          <w:rFonts w:cstheme="minorHAnsi"/>
        </w:rPr>
        <w:t>2D</w:t>
      </w:r>
      <w:r>
        <w:rPr>
          <w:rFonts w:cstheme="minorHAnsi"/>
        </w:rPr>
        <w:t xml:space="preserve"> images </w:t>
      </w:r>
      <w:r>
        <w:rPr>
          <w:rFonts w:cstheme="minorHAnsi"/>
        </w:rPr>
        <w:fldChar w:fldCharType="begin" w:fldLock="1"/>
      </w:r>
      <w:r w:rsidR="00446C3A">
        <w:rPr>
          <w:rFonts w:cstheme="minorHAnsi"/>
        </w:rPr>
        <w:instrText>ADDIN CSL_CITATION {"citationItems":[{"id":"ITEM-1","itemData":{"DOI":"10.1002/ECE3.3485","ISSN":"20457758","abstract":"The use of plant functional traits has become increasingly popular in ecological studies because plant functional traits help to understand key ecological processes in plant species and communities. This also includes changes in diversity, inter- and intraspecific interactions, and relationships of species at different spatiotemporal scales. Leaf traits are among the most important traits as they describe key dimensions of a plant's life history strategy. Further, leaf area is a key parameter with relevance for other traits such as specific leaf area, which in turn correlates with leaf chemical composition, photosynthetic rate, leaf longevity, and carbon investment. Measuring leaf area usually involves the use of scanners and commercial software and can be difficult under field conditions. We present Leaf-IT, a new smartphone application for measuring leaf area and other trait-related areas. Leaf-IT is free, designed for scientific purposes, and runs on Android 4 or higher. We tested the precision and accuracy using objects with standardized area and compared the area measurements of real leaves with the well-established, commercial software WinFOLIA using the Altman–Bland method. Area measurements of standardized objects show that Leaf-IT measures area with high accuracy and precision. Area measurements with Leaf-IT of real leaves are comparable to those of WinFOLIA. Leaf-IT is an easy-to-use application running on a wide range of smartphones. That increases the portability and use of Leaf-IT and makes it possible to measure leaf area under field conditions typical for remote locations. Its high accuracy and precision are similar to WinFOLIA. Currently, its main limitation is margin detection of damaged leaves or complex leaf morphologies.","author":[{"dropping-particle":"","family":"Schrader","given":"Julian","non-dropping-particle":"","parse-names":false,"suffix":""},{"dropping-particle":"","family":"Pillar","given":"Giso","non-dropping-particle":"","parse-names":false,"suffix":""},{"dropping-particle":"","family":"Kreft","given":"Holger","non-dropping-particle":"","parse-names":false,"suffix":""}],"container-title":"Ecology and Evolution","id":"ITEM-1","issue":"22","issued":{"date-parts":[["2017","11","1"]]},"page":"9731-9738","publisher":"John Wiley and Sons Ltd","title":"Leaf-IT: An Android application for measuring leaf area","type":"article-journal","volume":"7"},"uris":["http://www.mendeley.com/documents/?uuid=1342fcad-798a-3381-92da-549fb8aa88fd"]},{"id":"ITEM-2","itemData":{"DOI":"10.1109/SCIS-ISIS.2018.00038","ISBN":"9781538626337","abstract":"Accurately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2018","id":"ITEM-2","issued":{"date-parts":[["2018","7","2"]]},"page":"180-185","publisher":"Institute of Electrical and Electronics Engineers Inc.","title":"Leaf instance segmentation and counting based on deep object detection and segmentation networks","type":"article-journal"},"uris":["http://www.mendeley.com/documents/?uuid=faeba32a-8a9c-3f71-9e2e-c78722f29b5e"]},{"id":"ITEM-3","itemData":{"DOI":"10.1002/APS3.11373","ISSN":"2168-0450","abstract":"Premise: Weed removal in agriculture is typically achieved using herbicides. The use of autonomous robots to reduce weeds is a promising alternative solution, although their implementation requires the precise detection and identification of crops and weeds to allow an efficient action. Methods: We trained and evaluated an instance segmentation convolutional neural network aimed at segmenting and identifying each plant specimen visible in images produced by agricultural robots. The resulting data set comprised field images on which the outlines of 2489 specimens from two crop species and four weed species were manually drawn. We adjusted the hyperparameters of a mask region-based convolutional neural network (R-CNN) to this specific task and evaluated the resulting trained model. Results: The probability of detection using the model was quite good but varied significantly depending on the species and size of the plants. In practice, between 10% and 60% of weeds could be removed without too high of a risk of confusion with crop plants. Furthermore, we show that the segmentation of each plant enabled the determination of precise action points such as the barycenter of the plant surface. Discussion: Instance segmentation opens many possibilities for optimized weed removal actions. Weed electrification, for instance, could benefit from the targeted adjustment of the voltage, frequency, and location of the electrode to the plant. The results of this work will enable the evaluation of this type of weeding approach in the coming months.","author":[{"dropping-particle":"","family":"Champ","given":"Julien","non-dropping-particle":"","parse-names":false,"suffix":""},{"dropping-particle":"","family":"Mora-Fallas","given":"Adan","non-dropping-particle":"","parse-names":false,"suffix":""},{"dropping-particle":"","family":"Goëau","given":"Hervé","non-dropping-particle":"","parse-names":false,"suffix":""},{"dropping-particle":"","family":"Mata-Montero","given":"Erick","non-dropping-particle":"","parse-names":false,"suffix":""},{"dropping-particle":"","family":"Bonnet","given":"Pierre","non-dropping-particle":"","parse-names":false,"suffix":""},{"dropping-particle":"","family":"Joly","given":"Alexis","non-dropping-particle":"","parse-names":false,"suffix":""}],"container-title":"Applications in Plant Sciences","id":"ITEM-3","issue":"7","issued":{"date-parts":[["2020","7","1"]]},"page":"e11373","publisher":"John Wiley &amp; Sons, Ltd","title":"Instance segmentation for the fine detection of crop and weed plants by precision agricultural robots","type":"article-journal","volume":"8"},"uris":["http://www.mendeley.com/documents/?uuid=e39cd418-d06f-300d-90c8-65744de4f1c1"]}],"mendeley":{"formattedCitation":"[4], [7], [8]","plainTextFormattedCitation":"[4], [7], [8]","previouslyFormattedCitation":"[4], [7], [8]"},"properties":{"noteIndex":0},"schema":"https://github.com/citation-style-language/schema/raw/master/csl-citation.json"}</w:instrText>
      </w:r>
      <w:r>
        <w:rPr>
          <w:rFonts w:cstheme="minorHAnsi"/>
        </w:rPr>
        <w:fldChar w:fldCharType="separate"/>
      </w:r>
      <w:r w:rsidR="00446C3A" w:rsidRPr="00446C3A">
        <w:rPr>
          <w:rFonts w:cstheme="minorHAnsi"/>
          <w:noProof/>
        </w:rPr>
        <w:t>[4], [7], [8]</w:t>
      </w:r>
      <w:r>
        <w:rPr>
          <w:rFonts w:cstheme="minorHAnsi"/>
        </w:rPr>
        <w:fldChar w:fldCharType="end"/>
      </w:r>
      <w:r>
        <w:rPr>
          <w:rFonts w:cstheme="minorHAnsi"/>
        </w:rPr>
        <w:t xml:space="preserve">. </w:t>
      </w:r>
    </w:p>
    <w:p w14:paraId="02165F7C" w14:textId="77777777" w:rsidR="009916D6" w:rsidRPr="009916D6" w:rsidRDefault="009916D6" w:rsidP="009916D6">
      <w:pPr>
        <w:rPr>
          <w:rFonts w:cstheme="minorHAnsi"/>
        </w:rPr>
      </w:pPr>
    </w:p>
    <w:p w14:paraId="7494E3CA" w14:textId="6B30C0A1" w:rsidR="00D053C5" w:rsidRPr="00F30434" w:rsidRDefault="00D053C5" w:rsidP="00D053C5">
      <w:pPr>
        <w:pStyle w:val="Heading3"/>
      </w:pPr>
      <w:bookmarkStart w:id="44" w:name="_Toc137089104"/>
      <w:r>
        <w:t>2.1.1 3D Point-Based Model for Instance Segmentation on Leaves</w:t>
      </w:r>
      <w:bookmarkEnd w:id="44"/>
    </w:p>
    <w:p w14:paraId="287C7FC4" w14:textId="77777777" w:rsidR="00D20F18" w:rsidRPr="00D20F18" w:rsidRDefault="00D20F18" w:rsidP="00D20F18"/>
    <w:p w14:paraId="18433C60" w14:textId="74C8C745" w:rsidR="00EE4311" w:rsidRDefault="00817F29" w:rsidP="00C57796">
      <w:pPr>
        <w:rPr>
          <w:rFonts w:cstheme="minorHAnsi"/>
        </w:rPr>
      </w:pPr>
      <w:r>
        <w:rPr>
          <w:rFonts w:cstheme="minorHAnsi"/>
        </w:rPr>
        <w:t>Current point cloud</w:t>
      </w:r>
      <w:r w:rsidR="00391722">
        <w:rPr>
          <w:rFonts w:cstheme="minorHAnsi"/>
        </w:rPr>
        <w:t xml:space="preserve"> instance</w:t>
      </w:r>
      <w:r>
        <w:rPr>
          <w:rFonts w:cstheme="minorHAnsi"/>
        </w:rPr>
        <w:t xml:space="preserve"> segmentation approaches </w:t>
      </w:r>
      <w:r w:rsidR="00391722">
        <w:rPr>
          <w:rFonts w:cstheme="minorHAnsi"/>
        </w:rPr>
        <w:t xml:space="preserve">on leaves </w:t>
      </w:r>
      <w:r w:rsidR="005D0FFA">
        <w:rPr>
          <w:rFonts w:cstheme="minorHAnsi"/>
        </w:rPr>
        <w:t xml:space="preserve">involve extending </w:t>
      </w:r>
      <w:r w:rsidR="00015BB1">
        <w:rPr>
          <w:rFonts w:cstheme="minorHAnsi"/>
        </w:rPr>
        <w:t xml:space="preserve">a deep neural network that consumes point cloud data. One of the foundational approaches is called </w:t>
      </w:r>
      <w:proofErr w:type="spellStart"/>
      <w:r w:rsidR="00015BB1">
        <w:rPr>
          <w:rFonts w:cstheme="minorHAnsi"/>
        </w:rPr>
        <w:t>PointNet</w:t>
      </w:r>
      <w:proofErr w:type="spellEnd"/>
      <w:r w:rsidR="00015BB1">
        <w:rPr>
          <w:rFonts w:cstheme="minorHAnsi"/>
        </w:rPr>
        <w:t xml:space="preserve"> developed by C Qi, H Su et al. This network provides a unified approach able to perform object classification, part segmentation, and semantic segmentation with point </w:t>
      </w:r>
      <w:r w:rsidR="00852FF7">
        <w:rPr>
          <w:rFonts w:cstheme="minorHAnsi"/>
        </w:rPr>
        <w:t>clouds</w:t>
      </w:r>
      <w:r w:rsidR="00391722">
        <w:rPr>
          <w:rFonts w:cstheme="minorHAnsi"/>
        </w:rPr>
        <w:t xml:space="preserve">. </w:t>
      </w:r>
      <w:r w:rsidR="005B7B2E">
        <w:rPr>
          <w:rFonts w:cstheme="minorHAnsi"/>
        </w:rPr>
        <w:t xml:space="preserve">The architecture is visualized in Figure 1. </w:t>
      </w:r>
      <w:r w:rsidR="00391722">
        <w:rPr>
          <w:rFonts w:cstheme="minorHAnsi"/>
        </w:rPr>
        <w:t xml:space="preserve">The classification network takes n points as input, applies input and feature transformations, aggregates point features by max pooling, which results in output scores that are classification scores for k classes. The segmentation network extends the classification network, concatenates global and local features, and outputs per point scores </w:t>
      </w:r>
      <w:r w:rsidR="00852FF7">
        <w:rPr>
          <w:rFonts w:cstheme="minorHAnsi"/>
        </w:rPr>
        <w:t xml:space="preserve"> </w:t>
      </w:r>
      <w:r w:rsidR="00852FF7">
        <w:rPr>
          <w:rFonts w:cstheme="minorHAnsi"/>
        </w:rPr>
        <w:fldChar w:fldCharType="begin" w:fldLock="1"/>
      </w:r>
      <w:r w:rsidR="00446C3A">
        <w:rPr>
          <w:rFonts w:cstheme="minorHAnsi"/>
        </w:rPr>
        <w:instrText>ADDIN CSL_CITATION {"citationItems":[{"id":"ITEM-1","itemData":{"abstract":"Point cloud is an important type of geometric data structure. Due to its irregular format, most researchers transform such data to regular 3D voxel grids or collections of images. This, however, renders data unnecessarily voluminous and causes issues. In this paper, we design a novel type of neural network that directly consumes point clouds, which well respects the permutation invariance of points in the input. Our network, named PointNet, provides a unified architecture for applications ranging from object classification, part segmentation, to scene semantic parsing. Though simple, PointNet is highly efficient and effective. Empirically, it shows strong performance on par or even better than state of the art. Theoretically, we provide analysis towards understanding of what the network has learnt and why the network is robust with respect to input perturbation and corruption.","author":[{"dropping-particle":"","family":"Qi","given":"Charles R.","non-dropping-particle":"","parse-names":false,"suffix":""},{"dropping-particle":"","family":"Su","given":"Hao","non-dropping-particle":"","parse-names":false,"suffix":""},{"dropping-particle":"","family":"Mo","given":"Kaichun","non-dropping-particle":"","parse-names":false,"suffix":""},{"dropping-particle":"","family":"Guibas","given":"Leonidas J.","non-dropping-particle":"","parse-names":false,"suffix":""}],"id":"ITEM-1","issued":{"date-parts":[["2017"]]},"page":"652-660","title":"PointNet: Deep Learning on Point Sets for 3D Classification and Segmentation","type":"article"},"uris":["http://www.mendeley.com/documents/?uuid=1c6d964b-52cf-387f-9e0c-6720abbd26d2"]}],"mendeley":{"formattedCitation":"[9]","plainTextFormattedCitation":"[9]","previouslyFormattedCitation":"[9]"},"properties":{"noteIndex":0},"schema":"https://github.com/citation-style-language/schema/raw/master/csl-citation.json"}</w:instrText>
      </w:r>
      <w:r w:rsidR="00852FF7">
        <w:rPr>
          <w:rFonts w:cstheme="minorHAnsi"/>
        </w:rPr>
        <w:fldChar w:fldCharType="separate"/>
      </w:r>
      <w:r w:rsidR="00446C3A" w:rsidRPr="00446C3A">
        <w:rPr>
          <w:rFonts w:cstheme="minorHAnsi"/>
          <w:noProof/>
        </w:rPr>
        <w:t>[9]</w:t>
      </w:r>
      <w:r w:rsidR="00852FF7">
        <w:rPr>
          <w:rFonts w:cstheme="minorHAnsi"/>
        </w:rPr>
        <w:fldChar w:fldCharType="end"/>
      </w:r>
      <w:r w:rsidR="00015BB1">
        <w:rPr>
          <w:rFonts w:cstheme="minorHAnsi"/>
        </w:rPr>
        <w:t>.</w:t>
      </w:r>
    </w:p>
    <w:p w14:paraId="6EBA113C" w14:textId="77777777" w:rsidR="00ED64BA" w:rsidRDefault="00EE4311" w:rsidP="00ED64BA">
      <w:pPr>
        <w:keepNext/>
        <w:jc w:val="center"/>
      </w:pPr>
      <w:r w:rsidRPr="00EE4311">
        <w:rPr>
          <w:rFonts w:cstheme="minorHAnsi"/>
          <w:noProof/>
        </w:rPr>
        <w:lastRenderedPageBreak/>
        <w:drawing>
          <wp:inline distT="0" distB="0" distL="0" distR="0" wp14:anchorId="0E17CCC6" wp14:editId="288F851D">
            <wp:extent cx="5943600" cy="2199640"/>
            <wp:effectExtent l="0" t="0" r="0" b="0"/>
            <wp:docPr id="2028303035" name="Picture 1" descr="A picture containing text, diagram,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03035" name="Picture 1" descr="A picture containing text, diagram, map, plan&#10;&#10;Description automatically generated"/>
                    <pic:cNvPicPr/>
                  </pic:nvPicPr>
                  <pic:blipFill>
                    <a:blip r:embed="rId14"/>
                    <a:stretch>
                      <a:fillRect/>
                    </a:stretch>
                  </pic:blipFill>
                  <pic:spPr>
                    <a:xfrm>
                      <a:off x="0" y="0"/>
                      <a:ext cx="5943600" cy="2199640"/>
                    </a:xfrm>
                    <a:prstGeom prst="rect">
                      <a:avLst/>
                    </a:prstGeom>
                  </pic:spPr>
                </pic:pic>
              </a:graphicData>
            </a:graphic>
          </wp:inline>
        </w:drawing>
      </w:r>
    </w:p>
    <w:p w14:paraId="6D79664C" w14:textId="58A48154" w:rsidR="00EE4311" w:rsidRPr="00ED64BA" w:rsidRDefault="00ED64BA" w:rsidP="00ED64BA">
      <w:pPr>
        <w:pStyle w:val="Caption"/>
        <w:jc w:val="center"/>
        <w:rPr>
          <w:rFonts w:cstheme="minorHAnsi"/>
        </w:rPr>
      </w:pPr>
      <w:r w:rsidRPr="00ED64BA">
        <w:t xml:space="preserve">Figure </w:t>
      </w:r>
      <w:fldSimple w:instr=" SEQ Figure \* ARABIC ">
        <w:r w:rsidR="00D40169">
          <w:rPr>
            <w:noProof/>
          </w:rPr>
          <w:t>1</w:t>
        </w:r>
      </w:fldSimple>
      <w:r w:rsidRPr="00ED64BA">
        <w:t>.</w:t>
      </w:r>
      <w:r w:rsidRPr="00ED64BA">
        <w:rPr>
          <w:noProof/>
        </w:rPr>
        <w:t xml:space="preserve">  PointNet Architecture </w:t>
      </w:r>
      <w:r w:rsidRPr="00ED64BA">
        <w:rPr>
          <w:noProof/>
        </w:rPr>
        <w:fldChar w:fldCharType="begin" w:fldLock="1"/>
      </w:r>
      <w:r w:rsidR="00801C79">
        <w:rPr>
          <w:noProof/>
        </w:rPr>
        <w:instrText>ADDIN CSL_CITATION {"citationItems":[{"id":"ITEM-1","itemData":{"abstract":"Point cloud is an important type of geometric data structure. Due to its irregular format, most researchers transform such data to regular 3D voxel grids or collections of images. This, however, renders data unnecessarily voluminous and causes issues. In this paper, we design a novel type of neural network that directly consumes point clouds, which well respects the permutation invariance of points in the input. Our network, named PointNet, provides a unified architecture for applications ranging from object classification, part segmentation, to scene semantic parsing. Though simple, PointNet is highly efficient and effective. Empirically, it shows strong performance on par or even better than state of the art. Theoretically, we provide analysis towards understanding of what the network has learnt and why the network is robust with respect to input perturbation and corruption.","author":[{"dropping-particle":"","family":"Qi","given":"Charles R.","non-dropping-particle":"","parse-names":false,"suffix":""},{"dropping-particle":"","family":"Su","given":"Hao","non-dropping-particle":"","parse-names":false,"suffix":""},{"dropping-particle":"","family":"Mo","given":"Kaichun","non-dropping-particle":"","parse-names":false,"suffix":""},{"dropping-particle":"","family":"Guibas","given":"Leonidas J.","non-dropping-particle":"","parse-names":false,"suffix":""}],"id":"ITEM-1","issued":{"date-parts":[["2017"]]},"page":"652-660","title":"PointNet: Deep Learning on Point Sets for 3D Classification and Segmentation","type":"article"},"uris":["http://www.mendeley.com/documents/?uuid=1c6d964b-52cf-387f-9e0c-6720abbd26d2"]}],"mendeley":{"formattedCitation":"[9]","plainTextFormattedCitation":"[9]","previouslyFormattedCitation":"[9]"},"properties":{"noteIndex":0},"schema":"https://github.com/citation-style-language/schema/raw/master/csl-citation.json"}</w:instrText>
      </w:r>
      <w:r w:rsidRPr="00ED64BA">
        <w:rPr>
          <w:noProof/>
        </w:rPr>
        <w:fldChar w:fldCharType="separate"/>
      </w:r>
      <w:r w:rsidRPr="00ED64BA">
        <w:rPr>
          <w:noProof/>
        </w:rPr>
        <w:t>[9]</w:t>
      </w:r>
      <w:r w:rsidRPr="00ED64BA">
        <w:rPr>
          <w:noProof/>
        </w:rPr>
        <w:fldChar w:fldCharType="end"/>
      </w:r>
    </w:p>
    <w:p w14:paraId="0F63B055" w14:textId="1F527880" w:rsidR="00A76855" w:rsidRDefault="003A0198" w:rsidP="00C57796">
      <w:pPr>
        <w:rPr>
          <w:rFonts w:cstheme="minorHAnsi"/>
        </w:rPr>
      </w:pPr>
      <w:r>
        <w:rPr>
          <w:rFonts w:cstheme="minorHAnsi"/>
        </w:rPr>
        <w:t xml:space="preserve">This architecture is applied to plant and leaf instance segmentation in the </w:t>
      </w:r>
      <w:r w:rsidR="00F90CD0">
        <w:rPr>
          <w:rFonts w:cstheme="minorHAnsi"/>
        </w:rPr>
        <w:t>three</w:t>
      </w:r>
      <w:r>
        <w:rPr>
          <w:rFonts w:cstheme="minorHAnsi"/>
        </w:rPr>
        <w:t xml:space="preserve"> following papers. </w:t>
      </w:r>
      <w:r w:rsidR="00817F29">
        <w:rPr>
          <w:rFonts w:cstheme="minorHAnsi"/>
        </w:rPr>
        <w:t xml:space="preserve">Y. Li et al </w:t>
      </w:r>
      <w:r w:rsidR="003B6D21">
        <w:rPr>
          <w:rFonts w:cstheme="minorHAnsi"/>
        </w:rPr>
        <w:t xml:space="preserve">developed a process of segmenting point clouds </w:t>
      </w:r>
      <w:r>
        <w:rPr>
          <w:rFonts w:cstheme="minorHAnsi"/>
        </w:rPr>
        <w:t>with a focus on</w:t>
      </w:r>
      <w:r w:rsidR="003B6D21">
        <w:rPr>
          <w:rFonts w:cstheme="minorHAnsi"/>
        </w:rPr>
        <w:t xml:space="preserve"> high-throughput data acquisition </w:t>
      </w:r>
      <w:r>
        <w:rPr>
          <w:rFonts w:cstheme="minorHAnsi"/>
        </w:rPr>
        <w:t xml:space="preserve">before </w:t>
      </w:r>
      <w:r w:rsidR="000550D3">
        <w:rPr>
          <w:rFonts w:cstheme="minorHAnsi"/>
        </w:rPr>
        <w:t>deep</w:t>
      </w:r>
      <w:r w:rsidR="003B6D21">
        <w:rPr>
          <w:rFonts w:cstheme="minorHAnsi"/>
        </w:rPr>
        <w:t xml:space="preserve"> learning. The data acquisition was performed using the MVS-</w:t>
      </w:r>
      <w:proofErr w:type="spellStart"/>
      <w:r w:rsidR="003B6D21">
        <w:rPr>
          <w:rFonts w:cstheme="minorHAnsi"/>
        </w:rPr>
        <w:t>Pheno</w:t>
      </w:r>
      <w:proofErr w:type="spellEnd"/>
      <w:r w:rsidR="003B6D21">
        <w:rPr>
          <w:rFonts w:cstheme="minorHAnsi"/>
        </w:rPr>
        <w:t xml:space="preserve"> platform to acquire high-throughput data and an internally built labeling tool, Label3DMaize, was used for the </w:t>
      </w:r>
      <w:r w:rsidR="00C353D1">
        <w:rPr>
          <w:rFonts w:cstheme="minorHAnsi"/>
        </w:rPr>
        <w:t>labeling</w:t>
      </w:r>
      <w:r w:rsidR="003B6D21">
        <w:rPr>
          <w:rFonts w:cstheme="minorHAnsi"/>
        </w:rPr>
        <w:t xml:space="preserve">. For the deep learning segmentation, Y. Li et al used </w:t>
      </w:r>
      <w:proofErr w:type="spellStart"/>
      <w:r w:rsidR="003B6D21">
        <w:rPr>
          <w:rFonts w:cstheme="minorHAnsi"/>
        </w:rPr>
        <w:t>PointNet</w:t>
      </w:r>
      <w:proofErr w:type="spellEnd"/>
      <w:r w:rsidR="003B6D21">
        <w:rPr>
          <w:rFonts w:cstheme="minorHAnsi"/>
        </w:rPr>
        <w:t xml:space="preserve"> to implement stem-leaf and organ instance se</w:t>
      </w:r>
      <w:r w:rsidR="0010799D">
        <w:rPr>
          <w:rFonts w:cstheme="minorHAnsi"/>
        </w:rPr>
        <w:t>g</w:t>
      </w:r>
      <w:r w:rsidR="003B6D21">
        <w:rPr>
          <w:rFonts w:cstheme="minorHAnsi"/>
        </w:rPr>
        <w:t xml:space="preserve">mentation achieving mean precision scores over 0.91 and f1-scores over 0.85 </w:t>
      </w:r>
      <w:r w:rsidR="00817F29">
        <w:rPr>
          <w:rFonts w:cstheme="minorHAnsi"/>
        </w:rPr>
        <w:fldChar w:fldCharType="begin" w:fldLock="1"/>
      </w:r>
      <w:r w:rsidR="00FF69F7">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817F29">
        <w:rPr>
          <w:rFonts w:cstheme="minorHAnsi"/>
        </w:rPr>
        <w:fldChar w:fldCharType="separate"/>
      </w:r>
      <w:r w:rsidR="00817F29" w:rsidRPr="00817F29">
        <w:rPr>
          <w:rFonts w:cstheme="minorHAnsi"/>
          <w:noProof/>
        </w:rPr>
        <w:t>[3]</w:t>
      </w:r>
      <w:r w:rsidR="00817F29">
        <w:rPr>
          <w:rFonts w:cstheme="minorHAnsi"/>
        </w:rPr>
        <w:fldChar w:fldCharType="end"/>
      </w:r>
      <w:r w:rsidR="003B6D21">
        <w:rPr>
          <w:rFonts w:cstheme="minorHAnsi"/>
        </w:rPr>
        <w:t>.</w:t>
      </w:r>
      <w:r w:rsidR="00A85175">
        <w:rPr>
          <w:rFonts w:cstheme="minorHAnsi"/>
        </w:rPr>
        <w:t xml:space="preserve"> </w:t>
      </w:r>
      <w:r w:rsidR="00A76855">
        <w:rPr>
          <w:rFonts w:cstheme="minorHAnsi"/>
        </w:rPr>
        <w:t xml:space="preserve">D. Li et al </w:t>
      </w:r>
      <w:r w:rsidR="0068577D">
        <w:rPr>
          <w:rFonts w:cstheme="minorHAnsi"/>
        </w:rPr>
        <w:t>similarly use</w:t>
      </w:r>
      <w:r>
        <w:rPr>
          <w:rFonts w:cstheme="minorHAnsi"/>
        </w:rPr>
        <w:t>d</w:t>
      </w:r>
      <w:r w:rsidR="0068577D">
        <w:rPr>
          <w:rFonts w:cstheme="minorHAnsi"/>
        </w:rPr>
        <w:t xml:space="preserve"> </w:t>
      </w:r>
      <w:proofErr w:type="spellStart"/>
      <w:r w:rsidR="0068577D">
        <w:rPr>
          <w:rFonts w:cstheme="minorHAnsi"/>
        </w:rPr>
        <w:t>PlantNet</w:t>
      </w:r>
      <w:proofErr w:type="spellEnd"/>
      <w:r w:rsidR="0068577D">
        <w:rPr>
          <w:rFonts w:cstheme="minorHAnsi"/>
        </w:rPr>
        <w:t xml:space="preserve"> </w:t>
      </w:r>
      <w:r w:rsidR="00A85175">
        <w:rPr>
          <w:rFonts w:cstheme="minorHAnsi"/>
        </w:rPr>
        <w:t>and improve</w:t>
      </w:r>
      <w:r>
        <w:rPr>
          <w:rFonts w:cstheme="minorHAnsi"/>
        </w:rPr>
        <w:t>d</w:t>
      </w:r>
      <w:r w:rsidR="00A85175">
        <w:rPr>
          <w:rFonts w:cstheme="minorHAnsi"/>
        </w:rPr>
        <w:t xml:space="preserve"> upon it with a</w:t>
      </w:r>
      <w:r w:rsidR="0068577D">
        <w:rPr>
          <w:rFonts w:cstheme="minorHAnsi"/>
        </w:rPr>
        <w:t xml:space="preserve"> 3D Edge Preserving Sampling strategy for preprocessing input points, a Local Feature Extraction Operation module based on dynamic graph convolutions, and a semantic-instance Feature </w:t>
      </w:r>
      <w:r w:rsidR="00A85175">
        <w:rPr>
          <w:rFonts w:cstheme="minorHAnsi"/>
        </w:rPr>
        <w:t>Fusion</w:t>
      </w:r>
      <w:r w:rsidR="0068577D">
        <w:rPr>
          <w:rFonts w:cstheme="minorHAnsi"/>
        </w:rPr>
        <w:t xml:space="preserve"> Module. The </w:t>
      </w:r>
      <w:r w:rsidR="00A85175">
        <w:rPr>
          <w:rFonts w:cstheme="minorHAnsi"/>
        </w:rPr>
        <w:t>results</w:t>
      </w:r>
      <w:r w:rsidR="0068577D">
        <w:rPr>
          <w:rFonts w:cstheme="minorHAnsi"/>
        </w:rPr>
        <w:t xml:space="preserve"> outperformed other instance segmentation deep learning networks by over 13.3</w:t>
      </w:r>
      <w:r w:rsidR="00A85175">
        <w:rPr>
          <w:rFonts w:cstheme="minorHAnsi"/>
        </w:rPr>
        <w:t xml:space="preserve"> </w:t>
      </w:r>
      <w:r w:rsidR="0068577D">
        <w:rPr>
          <w:rFonts w:cstheme="minorHAnsi"/>
        </w:rPr>
        <w:t xml:space="preserve">percent </w:t>
      </w:r>
      <w:r w:rsidR="00A76855">
        <w:rPr>
          <w:rFonts w:cstheme="minorHAnsi"/>
        </w:rPr>
        <w:fldChar w:fldCharType="begin" w:fldLock="1"/>
      </w:r>
      <w:r w:rsidR="00A76855">
        <w:rPr>
          <w:rFonts w:cstheme="minorHAnsi"/>
        </w:rPr>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mendeley":{"formattedCitation":"[5]","plainTextFormattedCitation":"[5]","previouslyFormattedCitation":"[5]"},"properties":{"noteIndex":0},"schema":"https://github.com/citation-style-language/schema/raw/master/csl-citation.json"}</w:instrText>
      </w:r>
      <w:r w:rsidR="00A76855">
        <w:rPr>
          <w:rFonts w:cstheme="minorHAnsi"/>
        </w:rPr>
        <w:fldChar w:fldCharType="separate"/>
      </w:r>
      <w:r w:rsidR="00A76855" w:rsidRPr="00A76855">
        <w:rPr>
          <w:rFonts w:cstheme="minorHAnsi"/>
          <w:noProof/>
        </w:rPr>
        <w:t>[5]</w:t>
      </w:r>
      <w:r w:rsidR="00A76855">
        <w:rPr>
          <w:rFonts w:cstheme="minorHAnsi"/>
        </w:rPr>
        <w:fldChar w:fldCharType="end"/>
      </w:r>
      <w:r w:rsidR="00F90CD0">
        <w:rPr>
          <w:rFonts w:cstheme="minorHAnsi"/>
        </w:rPr>
        <w:t xml:space="preserve">. K. Turgut et al compared the </w:t>
      </w:r>
      <w:r w:rsidR="00C353D1">
        <w:rPr>
          <w:rFonts w:cstheme="minorHAnsi"/>
        </w:rPr>
        <w:t xml:space="preserve">latest available point cloud segmentation approaches on instance segmentation with rosebush including </w:t>
      </w:r>
      <w:proofErr w:type="spellStart"/>
      <w:r w:rsidR="00C353D1">
        <w:rPr>
          <w:rFonts w:cstheme="minorHAnsi"/>
        </w:rPr>
        <w:t>PointNet</w:t>
      </w:r>
      <w:proofErr w:type="spellEnd"/>
      <w:r w:rsidR="00C353D1">
        <w:rPr>
          <w:rFonts w:cstheme="minorHAnsi"/>
        </w:rPr>
        <w:t xml:space="preserve"> and its improved version </w:t>
      </w:r>
      <w:proofErr w:type="spellStart"/>
      <w:r w:rsidR="00C353D1">
        <w:rPr>
          <w:rFonts w:cstheme="minorHAnsi"/>
        </w:rPr>
        <w:t>PointNet</w:t>
      </w:r>
      <w:proofErr w:type="spellEnd"/>
      <w:r w:rsidR="00C353D1">
        <w:rPr>
          <w:rFonts w:cstheme="minorHAnsi"/>
        </w:rPr>
        <w:t xml:space="preserve">++. They </w:t>
      </w:r>
      <w:r w:rsidR="000550D3">
        <w:rPr>
          <w:rFonts w:cstheme="minorHAnsi"/>
        </w:rPr>
        <w:t xml:space="preserve">utilized a labeled rosebush dataset and a synthetic model. The addition of the model improved the results of the model </w:t>
      </w:r>
      <w:r w:rsidR="00F90CD0">
        <w:rPr>
          <w:rFonts w:cstheme="minorHAnsi"/>
        </w:rPr>
        <w:fldChar w:fldCharType="begin" w:fldLock="1"/>
      </w:r>
      <w:r w:rsidR="00F90CD0">
        <w:rPr>
          <w:rFonts w:cstheme="minorHAnsi"/>
        </w:rPr>
        <w:instrText>ADDIN CSL_CITATION {"citationItems":[{"id":"ITEM-1","itemData":{"DOI":"10.1186/S13007-022-00857-3/TABLES/11","ISSN":"17464811","abstract":"Background: Segmentation of structural parts of 3D models of plants is an important step for plant phenotyping, especially for monitoring architectural and morphological traits. Current state-of-the art approaches rely on hand-crafted 3D local features for modeling geometric variations in plant structures. While recent advancements in deep learning on point clouds have the potential of extracting relevant local and global characteristics, the scarcity of labeled 3D plant data impedes the exploration of this potential. Results: We adapted six recent point-based deep learning architectures (PointNet, PointNet++, DGCNN, PointCNN, ShellNet, RIConv) for segmentation of structural parts of rosebush models. We generated 3D synthetic rosebush models to provide adequate amount of labeled data for modification and pre-training of these architectures. To evaluate their performance on real rosebush plants, we used the ROSE-X data set of fully annotated point cloud models. We provided experiments with and without the incorporation of synthetic data to demonstrate the potential of point-based deep learning techniques even with limited labeled data of real plants. Conclusion: The experimental results show that PointNet++ produces the highest segmentation accuracy among the six point-based deep learning methods. The advantage of PointNet++ is that it provides a flexibility in the scales of the hierarchical organization of the point cloud data. Pre-training with synthetic 3D models boosted the performance of all architectures, except for PointNet.","author":[{"dropping-particle":"","family":"Turgut","given":"Kaya","non-dropping-particle":"","parse-names":false,"suffix":""},{"dropping-particle":"","family":"Dutagaci","given":"Helin","non-dropping-particle":"","parse-names":false,"suffix":""},{"dropping-particle":"","family":"Galopin","given":"Gilles","non-dropping-particle":"","parse-names":false,"suffix":""},{"dropping-particle":"","family":"Rousseau","given":"David","non-dropping-particle":"","parse-names":false,"suffix":""}],"container-title":"Plant Methods","id":"ITEM-1","issue":"1","issued":{"date-parts":[["2022","12","1"]]},"page":"1-23","publisher":"BioMed Central Ltd","title":"Segmentation of structural parts of rosebush plants with 3D point-based deep learning methods","type":"article-journal","volume":"18"},"uris":["http://www.mendeley.com/documents/?uuid=c20f9e0e-4a67-300a-9037-15e79f25ab1e"]}],"mendeley":{"formattedCitation":"[6]","plainTextFormattedCitation":"[6]","previouslyFormattedCitation":"[6]"},"properties":{"noteIndex":0},"schema":"https://github.com/citation-style-language/schema/raw/master/csl-citation.json"}</w:instrText>
      </w:r>
      <w:r w:rsidR="00F90CD0">
        <w:rPr>
          <w:rFonts w:cstheme="minorHAnsi"/>
        </w:rPr>
        <w:fldChar w:fldCharType="separate"/>
      </w:r>
      <w:r w:rsidR="00F90CD0" w:rsidRPr="00F90CD0">
        <w:rPr>
          <w:rFonts w:cstheme="minorHAnsi"/>
          <w:noProof/>
        </w:rPr>
        <w:t>[6]</w:t>
      </w:r>
      <w:r w:rsidR="00F90CD0">
        <w:rPr>
          <w:rFonts w:cstheme="minorHAnsi"/>
        </w:rPr>
        <w:fldChar w:fldCharType="end"/>
      </w:r>
      <w:r w:rsidR="00F90CD0">
        <w:rPr>
          <w:rFonts w:cstheme="minorHAnsi"/>
        </w:rPr>
        <w:t>.</w:t>
      </w:r>
    </w:p>
    <w:p w14:paraId="31507201" w14:textId="6C7D345F" w:rsidR="00FE5AF1" w:rsidRDefault="00D25ED0" w:rsidP="00FE5AF1">
      <w:pPr>
        <w:rPr>
          <w:rFonts w:cstheme="minorHAnsi"/>
        </w:rPr>
      </w:pPr>
      <w:r>
        <w:rPr>
          <w:rFonts w:cstheme="minorHAnsi"/>
        </w:rPr>
        <w:t xml:space="preserve">The </w:t>
      </w:r>
      <w:r w:rsidR="00C353D1">
        <w:rPr>
          <w:rFonts w:cstheme="minorHAnsi"/>
        </w:rPr>
        <w:t>papers demonstrate the effectivenes</w:t>
      </w:r>
      <w:r w:rsidR="004B2288">
        <w:rPr>
          <w:rFonts w:cstheme="minorHAnsi"/>
        </w:rPr>
        <w:t xml:space="preserve">s </w:t>
      </w:r>
      <w:r>
        <w:rPr>
          <w:rFonts w:cstheme="minorHAnsi"/>
        </w:rPr>
        <w:t xml:space="preserve">of </w:t>
      </w:r>
      <w:r w:rsidR="00252228">
        <w:rPr>
          <w:rFonts w:cstheme="minorHAnsi"/>
        </w:rPr>
        <w:t>point cloud instance segmentation</w:t>
      </w:r>
      <w:r w:rsidR="00FE5AF1">
        <w:rPr>
          <w:rFonts w:cstheme="minorHAnsi"/>
        </w:rPr>
        <w:t xml:space="preserve">. However, this effectiveness comes with its conditions. Y. Li et al outline that </w:t>
      </w:r>
      <w:r w:rsidR="00BD4A65">
        <w:rPr>
          <w:rFonts w:cstheme="minorHAnsi"/>
        </w:rPr>
        <w:t xml:space="preserve">the great </w:t>
      </w:r>
      <w:r w:rsidR="00FE5AF1" w:rsidRPr="00C57796">
        <w:rPr>
          <w:rFonts w:cstheme="minorHAnsi"/>
        </w:rPr>
        <w:t xml:space="preserve">performance of the model on the </w:t>
      </w:r>
      <w:r w:rsidR="00BD4A65">
        <w:rPr>
          <w:rFonts w:cstheme="minorHAnsi"/>
        </w:rPr>
        <w:t>is</w:t>
      </w:r>
      <w:r w:rsidR="00FE5AF1" w:rsidRPr="00C57796">
        <w:rPr>
          <w:rFonts w:cstheme="minorHAnsi"/>
        </w:rPr>
        <w:t xml:space="preserve"> mainly due to </w:t>
      </w:r>
      <w:r w:rsidR="00BD4A65">
        <w:rPr>
          <w:rFonts w:cstheme="minorHAnsi"/>
        </w:rPr>
        <w:t>a dataset of</w:t>
      </w:r>
      <w:r w:rsidR="00FE5AF1" w:rsidRPr="00C57796">
        <w:rPr>
          <w:rFonts w:cstheme="minorHAnsi"/>
        </w:rPr>
        <w:t xml:space="preserve"> high quality and diversity</w:t>
      </w:r>
      <w:r w:rsidR="00FE5AF1">
        <w:rPr>
          <w:rFonts w:cstheme="minorHAnsi"/>
        </w:rPr>
        <w:t xml:space="preserve"> </w:t>
      </w:r>
      <w:r w:rsidR="00FE5AF1">
        <w:rPr>
          <w:rFonts w:cstheme="minorHAnsi"/>
        </w:rPr>
        <w:fldChar w:fldCharType="begin" w:fldLock="1"/>
      </w:r>
      <w:r w:rsidR="00FE5AF1">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FE5AF1">
        <w:rPr>
          <w:rFonts w:cstheme="minorHAnsi"/>
        </w:rPr>
        <w:fldChar w:fldCharType="separate"/>
      </w:r>
      <w:r w:rsidR="00FE5AF1" w:rsidRPr="00817F29">
        <w:rPr>
          <w:rFonts w:cstheme="minorHAnsi"/>
          <w:noProof/>
        </w:rPr>
        <w:t>[3]</w:t>
      </w:r>
      <w:r w:rsidR="00FE5AF1">
        <w:rPr>
          <w:rFonts w:cstheme="minorHAnsi"/>
        </w:rPr>
        <w:fldChar w:fldCharType="end"/>
      </w:r>
      <w:r w:rsidR="00FE5AF1">
        <w:rPr>
          <w:rFonts w:cstheme="minorHAnsi"/>
        </w:rPr>
        <w:t xml:space="preserve">. This condition is particularly relevant as </w:t>
      </w:r>
      <w:r w:rsidR="00BD4A65">
        <w:rPr>
          <w:rFonts w:cstheme="minorHAnsi"/>
        </w:rPr>
        <w:t xml:space="preserve">Y. Li et al and </w:t>
      </w:r>
      <w:r w:rsidR="00FE5AF1">
        <w:rPr>
          <w:rFonts w:cstheme="minorHAnsi"/>
        </w:rPr>
        <w:t xml:space="preserve">D. Li et al express how there is a </w:t>
      </w:r>
      <w:r w:rsidR="00FE5AF1" w:rsidRPr="00C57796">
        <w:rPr>
          <w:rFonts w:cstheme="minorHAnsi"/>
        </w:rPr>
        <w:t xml:space="preserve">shortage of well-labeled </w:t>
      </w:r>
      <w:r w:rsidR="00BD4A65">
        <w:rPr>
          <w:rFonts w:cstheme="minorHAnsi"/>
        </w:rPr>
        <w:t>point cloud</w:t>
      </w:r>
      <w:r w:rsidR="00FE5AF1" w:rsidRPr="00C57796">
        <w:rPr>
          <w:rFonts w:cstheme="minorHAnsi"/>
        </w:rPr>
        <w:t xml:space="preserve"> datasets</w:t>
      </w:r>
      <w:r w:rsidR="00BD4A65">
        <w:rPr>
          <w:rFonts w:cstheme="minorHAnsi"/>
        </w:rPr>
        <w:t xml:space="preserve"> in the plant domain</w:t>
      </w:r>
      <w:r w:rsidR="00FE5AF1">
        <w:rPr>
          <w:rFonts w:cstheme="minorHAnsi"/>
        </w:rPr>
        <w:t xml:space="preserve"> </w:t>
      </w:r>
      <w:r w:rsidR="00FE5AF1">
        <w:rPr>
          <w:rFonts w:cstheme="minorHAnsi"/>
        </w:rPr>
        <w:fldChar w:fldCharType="begin" w:fldLock="1"/>
      </w:r>
      <w:r w:rsidR="00EC152A">
        <w:rPr>
          <w:rFonts w:cstheme="minorHAnsi"/>
        </w:rPr>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species","type":"article-journal","volume":"184"},"uris":["http://www.mendeley.com/documents/?uuid=1aec35ac-55b1-3baa-82f2-4277d47f0e99"]},{"id":"ITEM-2","itemData":{"DOI":"10.1016/J.COMPAG.2022.106702","ISSN":"0168-1699","abstract":"Point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Agriculture","id":"ITEM-2","issued":{"date-parts":[["2022","2","1"]]},"page":"106702","publisher":"Elsevier","title":"Automatic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 [5]","plainTextFormattedCitation":"[3], [5]","previouslyFormattedCitation":"[3], [5]"},"properties":{"noteIndex":0},"schema":"https://github.com/citation-style-language/schema/raw/master/csl-citation.json"}</w:instrText>
      </w:r>
      <w:r w:rsidR="00FE5AF1">
        <w:rPr>
          <w:rFonts w:cstheme="minorHAnsi"/>
        </w:rPr>
        <w:fldChar w:fldCharType="separate"/>
      </w:r>
      <w:r w:rsidR="00BD4A65" w:rsidRPr="00BD4A65">
        <w:rPr>
          <w:rFonts w:cstheme="minorHAnsi"/>
          <w:noProof/>
        </w:rPr>
        <w:t>[3], [5]</w:t>
      </w:r>
      <w:r w:rsidR="00FE5AF1">
        <w:rPr>
          <w:rFonts w:cstheme="minorHAnsi"/>
        </w:rPr>
        <w:fldChar w:fldCharType="end"/>
      </w:r>
      <w:r w:rsidR="00FE5AF1" w:rsidRPr="00C57796">
        <w:rPr>
          <w:rFonts w:cstheme="minorHAnsi"/>
        </w:rPr>
        <w:t>.</w:t>
      </w:r>
      <w:r w:rsidR="00FE5AF1">
        <w:rPr>
          <w:rFonts w:cstheme="minorHAnsi"/>
        </w:rPr>
        <w:t xml:space="preserve"> </w:t>
      </w:r>
      <w:r w:rsidR="00BD4A65">
        <w:rPr>
          <w:rFonts w:cstheme="minorHAnsi"/>
        </w:rPr>
        <w:t xml:space="preserve">Consequently, pursuit of a point-based convolutional neural network model involves the acquisition of a high quality and diverse dataset. </w:t>
      </w:r>
      <w:r w:rsidR="00EC152A">
        <w:rPr>
          <w:rFonts w:cstheme="minorHAnsi"/>
        </w:rPr>
        <w:t xml:space="preserve">Acquisition of high quality point cloud data is not an accessible process and requires specific environmental conditions and tools: no wind disturbances, indoors, even and consistent lighting </w:t>
      </w:r>
      <w:r w:rsidR="00EC152A">
        <w:rPr>
          <w:rFonts w:cstheme="minorHAnsi"/>
        </w:rPr>
        <w:fldChar w:fldCharType="begin" w:fldLock="1"/>
      </w:r>
      <w:r w:rsidR="00EC152A">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EC152A">
        <w:rPr>
          <w:rFonts w:cstheme="minorHAnsi"/>
        </w:rPr>
        <w:fldChar w:fldCharType="separate"/>
      </w:r>
      <w:r w:rsidR="00EC152A" w:rsidRPr="00EC152A">
        <w:rPr>
          <w:rFonts w:cstheme="minorHAnsi"/>
          <w:noProof/>
        </w:rPr>
        <w:t>[3]</w:t>
      </w:r>
      <w:r w:rsidR="00EC152A">
        <w:rPr>
          <w:rFonts w:cstheme="minorHAnsi"/>
        </w:rPr>
        <w:fldChar w:fldCharType="end"/>
      </w:r>
      <w:r w:rsidR="00EC152A">
        <w:rPr>
          <w:rFonts w:cstheme="minorHAnsi"/>
        </w:rPr>
        <w:t xml:space="preserve">. Not only is the acquisition of this data much more difficult, the annotation of this data and procedures for constructing 3D models for training are both much more time demanding and error-prone than the image-based model counterpart </w:t>
      </w:r>
      <w:r w:rsidR="00EC152A">
        <w:rPr>
          <w:rFonts w:cstheme="minorHAnsi"/>
        </w:rPr>
        <w:fldChar w:fldCharType="begin" w:fldLock="1"/>
      </w:r>
      <w:r w:rsidR="00633C01">
        <w:rPr>
          <w:rFonts w:cstheme="minorHAnsi"/>
        </w:rPr>
        <w:instrText>ADDIN CSL_CITATION {"citationItems":[{"id":"ITEM-1","itemData":{"DOI":"10.1186/S13007-022-00857-3/TABLES/11","ISSN":"17464811","abstract":"Background: Segmentation of structural parts of 3D models of plants is an important step for plant phenotyping, especially for monitoring architectural and morphological traits. Current state-of-the art approaches rely on hand-crafted 3D local features for modeling geometric variations in plant structures. While recent advancements in deep learning on point clouds have the potential of extracting relevant local and global characteristics, the scarcity of labeled 3D plant data impedes the exploration of this potential. Results: We adapted six recent point-based deep learning architectures (PointNet, PointNet++, DGCNN, PointCNN, ShellNet, RIConv) for segmentation of structural parts of rosebush models. We generated 3D synthetic rosebush models to provide adequate amount of labeled data for modification and pre-training of these architectures. To evaluate their performance on real rosebush plants, we used the ROSE-X data set of fully annotated point cloud models. We provided experiments with and without the incorporation of synthetic data to demonstrate the potential of point-based deep learning techniques even with limited labeled data of real plants. Conclusion: The experimental results show that PointNet++ produces the highest segmentation accuracy among the six point-based deep learning methods. The advantage of PointNet++ is that it provides a flexibility in the scales of the hierarchical organization of the point cloud data. Pre-training with synthetic 3D models boosted the performance of all architectures, except for PointNet.","author":[{"dropping-particle":"","family":"Turgut","given":"Kaya","non-dropping-particle":"","parse-names":false,"suffix":""},{"dropping-particle":"","family":"Dutagaci","given":"Helin","non-dropping-particle":"","parse-names":false,"suffix":""},{"dropping-particle":"","family":"Galopin","given":"Gilles","non-dropping-particle":"","parse-names":false,"suffix":""},{"dropping-particle":"","family":"Rousseau","given":"David","non-dropping-particle":"","parse-names":false,"suffix":""}],"container-title":"Plant Methods","id":"ITEM-1","issue":"1","issued":{"date-parts":[["2022","12","1"]]},"page":"1-23","publisher":"BioMed Central Ltd","title":"Segmentation of structural parts of rosebush plants with 3D point-based deep learning methods","type":"article-journal","volume":"18"},"uris":["http://www.mendeley.com/documents/?uuid=c20f9e0e-4a67-300a-9037-15e79f25ab1e"]}],"mendeley":{"formattedCitation":"[6]","plainTextFormattedCitation":"[6]","previouslyFormattedCitation":"[6]"},"properties":{"noteIndex":0},"schema":"https://github.com/citation-style-language/schema/raw/master/csl-citation.json"}</w:instrText>
      </w:r>
      <w:r w:rsidR="00EC152A">
        <w:rPr>
          <w:rFonts w:cstheme="minorHAnsi"/>
        </w:rPr>
        <w:fldChar w:fldCharType="separate"/>
      </w:r>
      <w:r w:rsidR="00EC152A" w:rsidRPr="00EC152A">
        <w:rPr>
          <w:rFonts w:cstheme="minorHAnsi"/>
          <w:noProof/>
        </w:rPr>
        <w:t>[6]</w:t>
      </w:r>
      <w:r w:rsidR="00EC152A">
        <w:rPr>
          <w:rFonts w:cstheme="minorHAnsi"/>
        </w:rPr>
        <w:fldChar w:fldCharType="end"/>
      </w:r>
      <w:r w:rsidR="00EC152A">
        <w:rPr>
          <w:rFonts w:cstheme="minorHAnsi"/>
        </w:rPr>
        <w:t xml:space="preserve">. </w:t>
      </w:r>
    </w:p>
    <w:p w14:paraId="7D1C4DE9" w14:textId="77777777" w:rsidR="00FE5AF1" w:rsidRDefault="00FE5AF1" w:rsidP="00C57796">
      <w:pPr>
        <w:rPr>
          <w:rFonts w:cstheme="minorHAnsi"/>
        </w:rPr>
      </w:pPr>
    </w:p>
    <w:p w14:paraId="17936B2E" w14:textId="6478D6DD" w:rsidR="00D053C5" w:rsidRPr="00D053C5" w:rsidRDefault="00D053C5" w:rsidP="00D053C5">
      <w:pPr>
        <w:pStyle w:val="Heading3"/>
      </w:pPr>
      <w:bookmarkStart w:id="45" w:name="_Toc137089105"/>
      <w:r>
        <w:t xml:space="preserve">2.1.2 </w:t>
      </w:r>
      <w:r w:rsidR="004A6643">
        <w:t>2D</w:t>
      </w:r>
      <w:r>
        <w:t xml:space="preserve"> Image-Based Model for Instance Segmentation on Leaves</w:t>
      </w:r>
      <w:bookmarkEnd w:id="45"/>
    </w:p>
    <w:p w14:paraId="5B620C96" w14:textId="77777777" w:rsidR="0001358F" w:rsidRDefault="0001358F" w:rsidP="00C57796">
      <w:pPr>
        <w:rPr>
          <w:rFonts w:cstheme="minorHAnsi"/>
        </w:rPr>
      </w:pPr>
    </w:p>
    <w:p w14:paraId="430A0217" w14:textId="11EB4A5C" w:rsidR="00C7134A" w:rsidRDefault="00633C01" w:rsidP="000D041B">
      <w:pPr>
        <w:rPr>
          <w:rFonts w:cstheme="minorHAnsi"/>
        </w:rPr>
      </w:pPr>
      <w:r>
        <w:rPr>
          <w:rFonts w:cstheme="minorHAnsi"/>
        </w:rPr>
        <w:lastRenderedPageBreak/>
        <w:t>Most c</w:t>
      </w:r>
      <w:r w:rsidR="004A6308">
        <w:rPr>
          <w:rFonts w:cstheme="minorHAnsi"/>
        </w:rPr>
        <w:t xml:space="preserve">urrent </w:t>
      </w:r>
      <w:r w:rsidR="004A6643">
        <w:rPr>
          <w:rFonts w:cstheme="minorHAnsi"/>
        </w:rPr>
        <w:t>2D</w:t>
      </w:r>
      <w:r w:rsidR="004A6308">
        <w:rPr>
          <w:rFonts w:cstheme="minorHAnsi"/>
        </w:rPr>
        <w:t xml:space="preserve"> image </w:t>
      </w:r>
      <w:r w:rsidR="00D20F18">
        <w:rPr>
          <w:rFonts w:cstheme="minorHAnsi"/>
        </w:rPr>
        <w:t xml:space="preserve">instance </w:t>
      </w:r>
      <w:r w:rsidR="004A6308">
        <w:rPr>
          <w:rFonts w:cstheme="minorHAnsi"/>
        </w:rPr>
        <w:t xml:space="preserve">segmentation approaches </w:t>
      </w:r>
      <w:r w:rsidR="00D20F18">
        <w:rPr>
          <w:rFonts w:cstheme="minorHAnsi"/>
        </w:rPr>
        <w:t xml:space="preserve">on leaves involve extending and training the Mask R-CNN model for the purpose of segmenting leaves. </w:t>
      </w:r>
      <w:r>
        <w:rPr>
          <w:rFonts w:cstheme="minorHAnsi"/>
        </w:rPr>
        <w:t xml:space="preserve">K. He et </w:t>
      </w:r>
      <w:proofErr w:type="spellStart"/>
      <w:r>
        <w:rPr>
          <w:rFonts w:cstheme="minorHAnsi"/>
        </w:rPr>
        <w:t>a</w:t>
      </w:r>
      <w:r w:rsidR="00B9775C">
        <w:rPr>
          <w:rFonts w:cstheme="minorHAnsi"/>
        </w:rPr>
        <w:t>l</w:t>
      </w:r>
      <w:r w:rsidR="0092418E">
        <w:rPr>
          <w:rFonts w:cstheme="minorHAnsi"/>
        </w:rPr>
        <w:t>’s</w:t>
      </w:r>
      <w:proofErr w:type="spellEnd"/>
      <w:r w:rsidR="0092418E">
        <w:rPr>
          <w:rFonts w:cstheme="minorHAnsi"/>
        </w:rPr>
        <w:t xml:space="preserve"> </w:t>
      </w:r>
      <w:r w:rsidR="00B9775C">
        <w:rPr>
          <w:rFonts w:cstheme="minorHAnsi"/>
        </w:rPr>
        <w:t xml:space="preserve">Mask R-CNN is </w:t>
      </w:r>
      <w:r w:rsidR="0092418E">
        <w:rPr>
          <w:rFonts w:cstheme="minorHAnsi"/>
        </w:rPr>
        <w:t xml:space="preserve">self-described as </w:t>
      </w:r>
      <w:r w:rsidR="00B9775C">
        <w:rPr>
          <w:rFonts w:cstheme="minorHAnsi"/>
        </w:rPr>
        <w:t xml:space="preserve">“simple to train and </w:t>
      </w:r>
      <w:r w:rsidR="00921346">
        <w:rPr>
          <w:rFonts w:cstheme="minorHAnsi"/>
        </w:rPr>
        <w:t>[</w:t>
      </w:r>
      <w:r w:rsidR="00B9775C">
        <w:rPr>
          <w:rFonts w:cstheme="minorHAnsi"/>
        </w:rPr>
        <w:t>…</w:t>
      </w:r>
      <w:r w:rsidR="00921346">
        <w:rPr>
          <w:rFonts w:cstheme="minorHAnsi"/>
        </w:rPr>
        <w:t>]</w:t>
      </w:r>
      <w:r w:rsidR="00B9775C">
        <w:rPr>
          <w:rFonts w:cstheme="minorHAnsi"/>
        </w:rPr>
        <w:t xml:space="preserve"> easy to generalize to other tasks” </w:t>
      </w:r>
      <w:r w:rsidR="0092418E">
        <w:rPr>
          <w:rFonts w:cstheme="minorHAnsi"/>
        </w:rPr>
        <w:t xml:space="preserve">and is the reason it’s widely used for all types of applications including instance segmentation with leaves. </w:t>
      </w:r>
      <w:r w:rsidR="00C7134A">
        <w:rPr>
          <w:rFonts w:cstheme="minorHAnsi"/>
        </w:rPr>
        <w:t xml:space="preserve">Another improvement of Mask R-CNN compared to its older counterparts is its ability to accurately perform instance segmentation even among overlapping objects. </w:t>
      </w:r>
    </w:p>
    <w:p w14:paraId="65B2BF94" w14:textId="2FF49586" w:rsidR="00813D15" w:rsidRDefault="0092418E" w:rsidP="000D041B">
      <w:pPr>
        <w:rPr>
          <w:rFonts w:cstheme="minorHAnsi"/>
        </w:rPr>
      </w:pPr>
      <w:r>
        <w:rPr>
          <w:rFonts w:cstheme="minorHAnsi"/>
        </w:rPr>
        <w:t xml:space="preserve">Mask R-CNN is an extension of Faster </w:t>
      </w:r>
      <w:r w:rsidR="008D3BB8">
        <w:rPr>
          <w:rFonts w:cstheme="minorHAnsi"/>
        </w:rPr>
        <w:t>R-CNN which is</w:t>
      </w:r>
      <w:r>
        <w:rPr>
          <w:rFonts w:cstheme="minorHAnsi"/>
        </w:rPr>
        <w:t xml:space="preserve"> an extension of Fast R-CNN. Fast R-CNN takes as input an image and object proposals. </w:t>
      </w:r>
      <w:r w:rsidR="00921346">
        <w:rPr>
          <w:rFonts w:cstheme="minorHAnsi"/>
        </w:rPr>
        <w:t xml:space="preserve">The network processes these with convolutional and max pooling layers that produce a feature map. The feature map is used to calculate </w:t>
      </w:r>
      <w:proofErr w:type="spellStart"/>
      <w:r w:rsidR="00921346">
        <w:rPr>
          <w:rFonts w:cstheme="minorHAnsi"/>
        </w:rPr>
        <w:t>softmax</w:t>
      </w:r>
      <w:proofErr w:type="spellEnd"/>
      <w:r w:rsidR="00921346">
        <w:rPr>
          <w:rFonts w:cstheme="minorHAnsi"/>
        </w:rPr>
        <w:t xml:space="preserve"> probability estimates and four numbers that encode refined bounding-box positions for each of the K object classes </w:t>
      </w:r>
      <w:r w:rsidR="00921346">
        <w:rPr>
          <w:rFonts w:cstheme="minorHAnsi"/>
        </w:rPr>
        <w:fldChar w:fldCharType="begin" w:fldLock="1"/>
      </w:r>
      <w:r w:rsidR="00446C3A">
        <w:rPr>
          <w:rFonts w:cstheme="minorHAnsi"/>
        </w:rPr>
        <w:instrText>ADDIN CSL_CITATION {"citationItems":[{"id":"ITEM-1","itemData":{"abstract":"This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 faster than R-CNN, is 213× faster at test-time, and achieves a higher mAP on PASCAL VOC 2012. Compared to SPPnet, Fast R-CNN trains VGG16 3× faster, tests 10× faster, and is more accurate. Fast R-CNN is implemented in Python and C++ (using Caffe) and is available under the open-source MIT License at https: //github.com/rbgirshick/fast-rcnn.","author":[{"dropping-particle":"","family":"Girshick","given":"Ross","non-dropping-particle":"","parse-names":false,"suffix":""}],"id":"ITEM-1","issued":{"date-parts":[["2015"]]},"page":"1440-1448","title":"Fast R-CNN","type":"article"},"uris":["http://www.mendeley.com/documents/?uuid=04a782cc-f70e-3cc6-af46-f70661943991"]}],"mendeley":{"formattedCitation":"[10]","plainTextFormattedCitation":"[10]","previouslyFormattedCitation":"[10]"},"properties":{"noteIndex":0},"schema":"https://github.com/citation-style-language/schema/raw/master/csl-citation.json"}</w:instrText>
      </w:r>
      <w:r w:rsidR="00921346">
        <w:rPr>
          <w:rFonts w:cstheme="minorHAnsi"/>
        </w:rPr>
        <w:fldChar w:fldCharType="separate"/>
      </w:r>
      <w:r w:rsidR="00446C3A" w:rsidRPr="00446C3A">
        <w:rPr>
          <w:rFonts w:cstheme="minorHAnsi"/>
          <w:noProof/>
        </w:rPr>
        <w:t>[10]</w:t>
      </w:r>
      <w:r w:rsidR="00921346">
        <w:rPr>
          <w:rFonts w:cstheme="minorHAnsi"/>
        </w:rPr>
        <w:fldChar w:fldCharType="end"/>
      </w:r>
      <w:r w:rsidR="00921346">
        <w:rPr>
          <w:rFonts w:cstheme="minorHAnsi"/>
        </w:rPr>
        <w:t xml:space="preserve">. Faster R-CNN attaches a “Region Proposal Network”(RPN) before the Fast R-CNN architecture which reduces the number of object proposals and quickens the model </w:t>
      </w:r>
      <w:r w:rsidR="00921346">
        <w:rPr>
          <w:rFonts w:cstheme="minorHAnsi"/>
        </w:rPr>
        <w:fldChar w:fldCharType="begin" w:fldLock="1"/>
      </w:r>
      <w:r w:rsidR="00446C3A">
        <w:rPr>
          <w:rFonts w:cstheme="minorHAnsi"/>
        </w:rPr>
        <w:instrText>ADDIN CSL_CITATION {"citationItems":[{"id":"ITEM-1","itemData":{"abstract":"State-of-the-art object detection networks depend on region proposal algorithms to hypothesize object locations. Advances like SPPnet [7] and Fast R-CNN [5]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[19], our detection system has a frame rate of 5fps (including all steps) on a GPU, while achieving state-of-the-art object detection accuracy on PASCAL VOC 2007 (73.2% mAP) and 2012 (70.4% mAP) using 300 proposals per image. Code is available at https://github.com/ShaoqingRen/faster_rcnn.","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Advances in Neural Information Processing Systems","id":"ITEM-1","issued":{"date-parts":[["2015"]]},"title":"Faster R-CNN: Towards Real-Time Object Detection with Region Proposal Networks","type":"article-journal","volume":"28"},"uris":["http://www.mendeley.com/documents/?uuid=5fbc3563-502c-3df3-ac1c-32697324f512"]}],"mendeley":{"formattedCitation":"[11]","plainTextFormattedCitation":"[11]","previouslyFormattedCitation":"[11]"},"properties":{"noteIndex":0},"schema":"https://github.com/citation-style-language/schema/raw/master/csl-citation.json"}</w:instrText>
      </w:r>
      <w:r w:rsidR="00921346">
        <w:rPr>
          <w:rFonts w:cstheme="minorHAnsi"/>
        </w:rPr>
        <w:fldChar w:fldCharType="separate"/>
      </w:r>
      <w:r w:rsidR="00446C3A" w:rsidRPr="00446C3A">
        <w:rPr>
          <w:rFonts w:cstheme="minorHAnsi"/>
          <w:noProof/>
        </w:rPr>
        <w:t>[11]</w:t>
      </w:r>
      <w:r w:rsidR="00921346">
        <w:rPr>
          <w:rFonts w:cstheme="minorHAnsi"/>
        </w:rPr>
        <w:fldChar w:fldCharType="end"/>
      </w:r>
      <w:r w:rsidR="00921346">
        <w:rPr>
          <w:rFonts w:cstheme="minorHAnsi"/>
        </w:rPr>
        <w:t xml:space="preserve">. Mask R-CNN leaves the RPN intact but adds a parallel process along with </w:t>
      </w:r>
      <w:r w:rsidR="00FE0AE7">
        <w:rPr>
          <w:rFonts w:cstheme="minorHAnsi"/>
        </w:rPr>
        <w:t xml:space="preserve">the </w:t>
      </w:r>
      <w:r w:rsidR="00921346">
        <w:rPr>
          <w:rFonts w:cstheme="minorHAnsi"/>
        </w:rPr>
        <w:t>Fast R-CNN</w:t>
      </w:r>
      <w:r w:rsidR="00FE0AE7">
        <w:rPr>
          <w:rFonts w:cstheme="minorHAnsi"/>
        </w:rPr>
        <w:t xml:space="preserve"> architecture</w:t>
      </w:r>
      <w:r w:rsidR="00921346">
        <w:rPr>
          <w:rFonts w:cstheme="minorHAnsi"/>
        </w:rPr>
        <w:t>.</w:t>
      </w:r>
      <w:r w:rsidR="00580E06">
        <w:rPr>
          <w:rFonts w:cstheme="minorHAnsi"/>
        </w:rPr>
        <w:t xml:space="preserve"> The parallel process </w:t>
      </w:r>
      <w:r w:rsidR="00FE0AE7">
        <w:rPr>
          <w:rFonts w:cstheme="minorHAnsi"/>
        </w:rPr>
        <w:t xml:space="preserve">outputs a binary mask </w:t>
      </w:r>
      <w:r w:rsidR="00580E06">
        <w:rPr>
          <w:rFonts w:cstheme="minorHAnsi"/>
        </w:rPr>
        <w:t xml:space="preserve">prediction </w:t>
      </w:r>
      <w:r w:rsidR="00FE0AE7">
        <w:rPr>
          <w:rFonts w:cstheme="minorHAnsi"/>
        </w:rPr>
        <w:t xml:space="preserve">for each region of interest along Fast R-CNN </w:t>
      </w:r>
      <w:r w:rsidR="00FE0AE7">
        <w:rPr>
          <w:rFonts w:cstheme="minorHAnsi"/>
        </w:rPr>
        <w:fldChar w:fldCharType="begin" w:fldLock="1"/>
      </w:r>
      <w:r w:rsidR="00446C3A">
        <w:rPr>
          <w:rFonts w:cstheme="minorHAnsi"/>
        </w:rPr>
        <w:instrText>ADDIN CSL_CITATION {"citationItems":[{"id":"ITEM-1","itemData":{"DOI":"10.1109/TPAMI.2018.2844175","ISSN":"19393539","PMID":"29994331","abstract":"We present a conceptually simple, flexible, and general framework for object\ninstance segmentation. Our approach efficiently detects objects in an image\nwhile simultaneously generating a high-quality segmentation mask for each\ninstance. The method, called Mask R-CNN, extends Faster R-CNN by adding a\nbranch for predicting an object mask in parallel with the existing branch for\nbounding box recognition. Mask R-CNN is simple to train and adds only a small\noverhead to Faster R-CNN, running at 5 fps. Moreover, Mask R-CNN is easy to\ngeneralize to other tasks, e.g., allowing us to estimate human poses in the\nsame framework. We show top results in all three tracks of the COCO suite of\nchallenges, including instance segmentation, bounding-box object detection, and\nperson keypoint detection. Without bells and whistles, Mask R-CNN outperforms\nall existing, single-model entries on every task, including the COCO 2016\nchallenge winners. We hope our simple and effective approach will serve as a\nsolid baseline and help ease future research in instance-level recognition.\nCode has been made available at: https://github.com/facebookresearch/Detectron","author":[{"dropping-particle":"","family":"He","given":"Kaiming","non-dropping-particle":"","parse-names":false,"suffix":""},{"dropping-particle":"","family":"Gkioxari","given":"Georgia","non-dropping-particle":"","parse-names":false,"suffix":""},{"dropping-particle":"","family":"Dollár","given":"Piotr","non-dropping-particle":"","parse-names":false,"suffix":""},{"dropping-particle":"","family":"Girshick","given":"Ross","non-dropping-particle":"","parse-names":false,"suffix":""}],"container-title":"IEEE Transactions on Pattern Analysis and Machine Intelligence","id":"ITEM-1","issue":"2","issued":{"date-parts":[["2017","3","20"]]},"page":"386-397","publisher":"IEEE Computer Society","title":"Mask R-CNN","type":"article-journal","volume":"42"},"uris":["http://www.mendeley.com/documents/?uuid=6f182d0a-80eb-3be7-a674-dd309b645dce"]}],"mendeley":{"formattedCitation":"[12]","plainTextFormattedCitation":"[12]","previouslyFormattedCitation":"[12]"},"properties":{"noteIndex":0},"schema":"https://github.com/citation-style-language/schema/raw/master/csl-citation.json"}</w:instrText>
      </w:r>
      <w:r w:rsidR="00FE0AE7">
        <w:rPr>
          <w:rFonts w:cstheme="minorHAnsi"/>
        </w:rPr>
        <w:fldChar w:fldCharType="separate"/>
      </w:r>
      <w:r w:rsidR="00446C3A" w:rsidRPr="00446C3A">
        <w:rPr>
          <w:rFonts w:cstheme="minorHAnsi"/>
          <w:noProof/>
        </w:rPr>
        <w:t>[12]</w:t>
      </w:r>
      <w:r w:rsidR="00FE0AE7">
        <w:rPr>
          <w:rFonts w:cstheme="minorHAnsi"/>
        </w:rPr>
        <w:fldChar w:fldCharType="end"/>
      </w:r>
      <w:r w:rsidR="00FE0AE7">
        <w:rPr>
          <w:rFonts w:cstheme="minorHAnsi"/>
        </w:rPr>
        <w:t>.</w:t>
      </w:r>
      <w:r w:rsidR="00921346">
        <w:rPr>
          <w:rFonts w:cstheme="minorHAnsi"/>
        </w:rPr>
        <w:t xml:space="preserve"> </w:t>
      </w:r>
    </w:p>
    <w:p w14:paraId="1A91C803" w14:textId="77777777" w:rsidR="004016C2" w:rsidRDefault="004016C2" w:rsidP="000D041B">
      <w:pPr>
        <w:rPr>
          <w:rFonts w:cstheme="minorHAnsi"/>
        </w:rPr>
      </w:pPr>
    </w:p>
    <w:p w14:paraId="171BA8D1" w14:textId="269CCBAA" w:rsidR="004016C2" w:rsidRDefault="004016C2" w:rsidP="000D041B">
      <w:pPr>
        <w:rPr>
          <w:rFonts w:cstheme="minorHAnsi"/>
        </w:rPr>
      </w:pPr>
      <w:r>
        <w:rPr>
          <w:rFonts w:cstheme="minorHAnsi"/>
        </w:rPr>
        <w:t>Use instead???:</w:t>
      </w:r>
    </w:p>
    <w:p w14:paraId="2E3D01B3" w14:textId="78044A7C" w:rsidR="004016C2" w:rsidRPr="00801C79" w:rsidRDefault="004016C2" w:rsidP="000D041B">
      <w:r>
        <w:t>Mask R-CNN includes three functional branches of classification, bounding-box (</w:t>
      </w:r>
      <w:proofErr w:type="spellStart"/>
      <w:r>
        <w:t>bbox</w:t>
      </w:r>
      <w:proofErr w:type="spellEnd"/>
      <w:r>
        <w:t xml:space="preserve">) regression and mask branches, and the instance segmentation process is as follows. Firstly, input one image into a base conv-net to obtain the feature maps. Secondly, a Region Proposal Network (RPN) recommends a set of Regions of Interest (ROIs) that may include instances base on the feature maps. Thirdly, realign each ROI feature through a </w:t>
      </w:r>
      <w:proofErr w:type="spellStart"/>
      <w:r>
        <w:t>ROIAlign</w:t>
      </w:r>
      <w:proofErr w:type="spellEnd"/>
      <w:r>
        <w:t xml:space="preserve"> layer. Finally, predict the object category, box location and binary mask (indicates each pixel as target or background) for each ROI in parallel.</w:t>
      </w:r>
      <w:r>
        <w:fldChar w:fldCharType="begin" w:fldLock="1"/>
      </w:r>
      <w:r>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fldChar w:fldCharType="separate"/>
      </w:r>
      <w:r w:rsidRPr="00446C3A">
        <w:rPr>
          <w:noProof/>
        </w:rPr>
        <w:t>[7]</w:t>
      </w:r>
      <w:r>
        <w:fldChar w:fldCharType="end"/>
      </w:r>
    </w:p>
    <w:p w14:paraId="0D895663" w14:textId="46CC878F" w:rsidR="00801C79" w:rsidRDefault="00801C79" w:rsidP="00801C79">
      <w:pPr>
        <w:keepNext/>
        <w:jc w:val="center"/>
      </w:pPr>
      <w:r w:rsidRPr="006553E4">
        <w:rPr>
          <w:rFonts w:cstheme="minorHAnsi"/>
          <w:noProof/>
        </w:rPr>
        <w:drawing>
          <wp:inline distT="0" distB="0" distL="0" distR="0" wp14:anchorId="2F7949A6" wp14:editId="5B0B30D5">
            <wp:extent cx="4131129" cy="1656475"/>
            <wp:effectExtent l="0" t="0" r="3175" b="1270"/>
            <wp:docPr id="2048557694"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7694" name="Picture 1" descr="A picture containing text, screenshot, diagram&#10;&#10;Description automatically generated"/>
                    <pic:cNvPicPr/>
                  </pic:nvPicPr>
                  <pic:blipFill>
                    <a:blip r:embed="rId15"/>
                    <a:stretch>
                      <a:fillRect/>
                    </a:stretch>
                  </pic:blipFill>
                  <pic:spPr>
                    <a:xfrm>
                      <a:off x="0" y="0"/>
                      <a:ext cx="4139812" cy="1659957"/>
                    </a:xfrm>
                    <a:prstGeom prst="rect">
                      <a:avLst/>
                    </a:prstGeom>
                  </pic:spPr>
                </pic:pic>
              </a:graphicData>
            </a:graphic>
          </wp:inline>
        </w:drawing>
      </w:r>
    </w:p>
    <w:p w14:paraId="46FC64CA" w14:textId="20DDFAE5" w:rsidR="00813D15" w:rsidRPr="00801C79" w:rsidRDefault="00801C79" w:rsidP="00801C79">
      <w:pPr>
        <w:pStyle w:val="Caption"/>
        <w:jc w:val="center"/>
        <w:rPr>
          <w:rFonts w:cstheme="minorHAnsi"/>
        </w:rPr>
      </w:pPr>
      <w:r w:rsidRPr="00801C79">
        <w:t xml:space="preserve">Figure </w:t>
      </w:r>
      <w:fldSimple w:instr=" SEQ Figure \* ARABIC ">
        <w:r w:rsidR="00D40169">
          <w:rPr>
            <w:noProof/>
          </w:rPr>
          <w:t>2</w:t>
        </w:r>
      </w:fldSimple>
      <w:r w:rsidRPr="00801C79">
        <w:t xml:space="preserve">.  Fast R-CNN Architecture </w:t>
      </w:r>
      <w:r w:rsidRPr="00801C79">
        <w:fldChar w:fldCharType="begin" w:fldLock="1"/>
      </w:r>
      <w:r w:rsidR="00E91110">
        <w:instrText>ADDIN CSL_CITATION {"citationItems":[{"id":"ITEM-1","itemData":{"abstract":"This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 faster than R-CNN, is 213× faster at test-time, and achieves a higher mAP on PASCAL VOC 2012. Compared to SPPnet, Fast R-CNN trains VGG16 3× faster, tests 10× faster, and is more accurate. Fast R-CNN is implemented in Python and C++ (using Caffe) and is available under the open-source MIT License at https: //github.com/rbgirshick/fast-rcnn.","author":[{"dropping-particle":"","family":"Girshick","given":"Ross","non-dropping-particle":"","parse-names":false,"suffix":""}],"id":"ITEM-1","issued":{"date-parts":[["2015"]]},"page":"1440-1448","title":"Fast R-CNN","type":"article"},"uris":["http://www.mendeley.com/documents/?uuid=04a782cc-f70e-3cc6-af46-f70661943991"]}],"mendeley":{"formattedCitation":"[10]","plainTextFormattedCitation":"[10]","previouslyFormattedCitation":"[10]"},"properties":{"noteIndex":0},"schema":"https://github.com/citation-style-language/schema/raw/master/csl-citation.json"}</w:instrText>
      </w:r>
      <w:r w:rsidRPr="00801C79">
        <w:fldChar w:fldCharType="separate"/>
      </w:r>
      <w:r w:rsidRPr="00801C79">
        <w:rPr>
          <w:noProof/>
        </w:rPr>
        <w:t>[10]</w:t>
      </w:r>
      <w:r w:rsidRPr="00801C79">
        <w:fldChar w:fldCharType="end"/>
      </w:r>
      <w:r w:rsidRPr="00801C79">
        <w:rPr>
          <w:rFonts w:cstheme="minorHAnsi"/>
          <w:noProof/>
        </w:rPr>
        <w:t xml:space="preserve"> </w:t>
      </w:r>
    </w:p>
    <w:p w14:paraId="4F0EF3F5" w14:textId="66945ED9" w:rsidR="00801C79" w:rsidRDefault="00801C79" w:rsidP="00801C79">
      <w:pPr>
        <w:keepNext/>
      </w:pPr>
      <w:r w:rsidRPr="00580E06">
        <w:rPr>
          <w:rFonts w:cstheme="minorHAnsi"/>
          <w:noProof/>
        </w:rPr>
        <w:lastRenderedPageBreak/>
        <w:drawing>
          <wp:inline distT="0" distB="0" distL="0" distR="0" wp14:anchorId="6507A9C2" wp14:editId="7E5942C5">
            <wp:extent cx="5943600" cy="1873250"/>
            <wp:effectExtent l="0" t="0" r="0" b="0"/>
            <wp:docPr id="1561942492" name="Picture 1" descr="A picture containing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2492" name="Picture 1" descr="A picture containing diagram, text&#10;&#10;Description automatically generated"/>
                    <pic:cNvPicPr/>
                  </pic:nvPicPr>
                  <pic:blipFill>
                    <a:blip r:embed="rId16"/>
                    <a:stretch>
                      <a:fillRect/>
                    </a:stretch>
                  </pic:blipFill>
                  <pic:spPr>
                    <a:xfrm>
                      <a:off x="0" y="0"/>
                      <a:ext cx="5943600" cy="1873250"/>
                    </a:xfrm>
                    <a:prstGeom prst="rect">
                      <a:avLst/>
                    </a:prstGeom>
                  </pic:spPr>
                </pic:pic>
              </a:graphicData>
            </a:graphic>
          </wp:inline>
        </w:drawing>
      </w:r>
    </w:p>
    <w:p w14:paraId="6A0DC383" w14:textId="035E6DD4" w:rsidR="00580E06" w:rsidRDefault="00801C79" w:rsidP="00801C79">
      <w:pPr>
        <w:pStyle w:val="Caption"/>
        <w:jc w:val="center"/>
        <w:rPr>
          <w:rFonts w:cstheme="minorHAnsi"/>
        </w:rPr>
      </w:pPr>
      <w:r>
        <w:t xml:space="preserve">Figure </w:t>
      </w:r>
      <w:fldSimple w:instr=" SEQ Figure \* ARABIC ">
        <w:r w:rsidR="00D40169">
          <w:rPr>
            <w:noProof/>
          </w:rPr>
          <w:t>3</w:t>
        </w:r>
      </w:fldSimple>
      <w:r>
        <w:t xml:space="preserve">.  </w:t>
      </w:r>
      <w:r w:rsidRPr="000709C8">
        <w:t>Mask R-CNN Architecture</w:t>
      </w:r>
      <w:r w:rsidR="00E91110">
        <w:t xml:space="preserve"> </w:t>
      </w:r>
      <w:r w:rsidR="00E91110">
        <w:rPr>
          <w:b w:val="0"/>
          <w:bCs w:val="0"/>
        </w:rPr>
        <w:fldChar w:fldCharType="begin" w:fldLock="1"/>
      </w:r>
      <w:r w:rsidR="00E91110">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rsidR="00E91110">
        <w:rPr>
          <w:b w:val="0"/>
          <w:bCs w:val="0"/>
        </w:rPr>
        <w:fldChar w:fldCharType="separate"/>
      </w:r>
      <w:r w:rsidR="00E91110" w:rsidRPr="00446C3A">
        <w:rPr>
          <w:noProof/>
        </w:rPr>
        <w:t>[7]</w:t>
      </w:r>
      <w:r w:rsidR="00E91110">
        <w:rPr>
          <w:b w:val="0"/>
          <w:bCs w:val="0"/>
        </w:rPr>
        <w:fldChar w:fldCharType="end"/>
      </w:r>
    </w:p>
    <w:p w14:paraId="78CCA428" w14:textId="1316091A" w:rsidR="00446C3A" w:rsidRDefault="00FE0AE7" w:rsidP="00C57796">
      <w:pPr>
        <w:rPr>
          <w:rFonts w:ascii="Calibri" w:hAnsi="Calibri" w:cs="Calibri"/>
          <w:noProof/>
          <w:szCs w:val="24"/>
        </w:rPr>
      </w:pPr>
      <w:r>
        <w:rPr>
          <w:rFonts w:cstheme="minorHAnsi"/>
        </w:rPr>
        <w:t xml:space="preserve">This architecture is applied to plant and leaf instance segmentation in the three following papers. </w:t>
      </w:r>
      <w:r w:rsidR="00356494">
        <w:rPr>
          <w:rFonts w:cstheme="minorHAnsi"/>
        </w:rPr>
        <w:t xml:space="preserve">L. Xu et al </w:t>
      </w:r>
      <w:r w:rsidR="000362C0">
        <w:rPr>
          <w:rFonts w:cstheme="minorHAnsi"/>
        </w:rPr>
        <w:t xml:space="preserve">tested different extensions of Mask R-CNN and trained the models to segment and count the number of leaves. The resulting model was able to accurately count leaves, even when overlapping, when feeding the model top view photos of individual round-leafed plants </w:t>
      </w:r>
      <w:r w:rsidR="00356494">
        <w:rPr>
          <w:rFonts w:cstheme="minorHAnsi"/>
        </w:rPr>
        <w:fldChar w:fldCharType="begin" w:fldLock="1"/>
      </w:r>
      <w:r w:rsidR="00446C3A">
        <w:rPr>
          <w:rFonts w:cstheme="minorHAnsi"/>
        </w:rPr>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rsidR="00356494">
        <w:rPr>
          <w:rFonts w:cstheme="minorHAnsi"/>
        </w:rPr>
        <w:fldChar w:fldCharType="separate"/>
      </w:r>
      <w:r w:rsidR="00446C3A" w:rsidRPr="00446C3A">
        <w:rPr>
          <w:rFonts w:cstheme="minorHAnsi"/>
          <w:noProof/>
        </w:rPr>
        <w:t>[7]</w:t>
      </w:r>
      <w:r w:rsidR="00356494">
        <w:rPr>
          <w:rFonts w:cstheme="minorHAnsi"/>
        </w:rPr>
        <w:fldChar w:fldCharType="end"/>
      </w:r>
      <w:r>
        <w:rPr>
          <w:rFonts w:cstheme="minorHAnsi"/>
        </w:rPr>
        <w:t>.</w:t>
      </w:r>
      <w:r w:rsidR="00446C3A">
        <w:rPr>
          <w:rFonts w:cstheme="minorHAnsi"/>
        </w:rPr>
        <w:t xml:space="preserve"> </w:t>
      </w:r>
      <w:r w:rsidR="004A6308">
        <w:rPr>
          <w:rFonts w:ascii="Calibri" w:hAnsi="Calibri" w:cs="Calibri"/>
          <w:noProof/>
          <w:szCs w:val="24"/>
        </w:rPr>
        <w:t>J. Schrader et al</w:t>
      </w:r>
      <w:r w:rsidR="00446C3A">
        <w:rPr>
          <w:rFonts w:ascii="Calibri" w:hAnsi="Calibri" w:cs="Calibri"/>
          <w:noProof/>
          <w:szCs w:val="24"/>
        </w:rPr>
        <w:t xml:space="preserve"> developed </w:t>
      </w:r>
      <w:r w:rsidR="0081301B">
        <w:rPr>
          <w:rFonts w:ascii="Calibri" w:hAnsi="Calibri" w:cs="Calibri"/>
          <w:noProof/>
          <w:szCs w:val="24"/>
        </w:rPr>
        <w:t>an android application that obtains the leaf size via instance segmentation with Mask R-CNN after placing picked leaves on a solid background</w:t>
      </w:r>
      <w:r w:rsidR="004A6308">
        <w:rPr>
          <w:rFonts w:ascii="Calibri" w:hAnsi="Calibri" w:cs="Calibri"/>
          <w:noProof/>
          <w:szCs w:val="24"/>
        </w:rPr>
        <w:t xml:space="preserve"> </w:t>
      </w:r>
      <w:r w:rsidR="004A6308">
        <w:rPr>
          <w:rFonts w:ascii="Calibri" w:hAnsi="Calibri" w:cs="Calibri"/>
          <w:noProof/>
          <w:szCs w:val="24"/>
        </w:rPr>
        <w:fldChar w:fldCharType="begin" w:fldLock="1"/>
      </w:r>
      <w:r w:rsidR="00356494">
        <w:rPr>
          <w:rFonts w:ascii="Calibri" w:hAnsi="Calibri" w:cs="Calibri"/>
          <w:noProof/>
          <w:szCs w:val="24"/>
        </w:rPr>
        <w:instrText>ADDIN CSL_CITATION {"citationItems":[{"id":"ITEM-1","itemData":{"DOI":"10.1002/ECE3.3485","ISSN":"20457758","abstract":"The use of plant functional traits has become increasingly popular in ecological studies because plant functional traits help to understand key ecological processes in plant species and communities. This also includes changes in diversity, inter- and intraspecific interactions, and relationships of species at different spatiotemporal scales. Leaf traits are among the most important traits as they describe key dimensions of a plant's life history strategy. Further, leaf area is a key parameter with relevance for other traits such as specific leaf area, which in turn correlates with leaf chemical composition, photosynthetic rate, leaf longevity, and carbon investment. Measuring leaf area usually involves the use of scanners and commercial software and can be difficult under field conditions. We present Leaf-IT, a new smartphone application for measuring leaf area and other trait-related areas. Leaf-IT is free, designed for scientific purposes, and runs on Android 4 or higher. We tested the precision and accuracy using objects with standardized area and compared the area measurements of real leaves with the well-established, commercial software WinFOLIA using the Altman–Bland method. Area measurements of standardized objects show that Leaf-IT measures area with high accuracy and precision. Area measurements with Leaf-IT of real leaves are comparable to those of WinFOLIA. Leaf-IT is an easy-to-use application running on a wide range of smartphones. That increases the portability and use of Leaf-IT and makes it possible to measure leaf area under field conditions typical for remote locations. Its high accuracy and precision are similar to WinFOLIA. Currently, its main limitation is margin detection of damaged leaves or complex leaf morphologies.","author":[{"dropping-particle":"","family":"Schrader","given":"Julian","non-dropping-particle":"","parse-names":false,"suffix":""},{"dropping-particle":"","family":"Pillar","given":"Giso","non-dropping-particle":"","parse-names":false,"suffix":""},{"dropping-particle":"","family":"Kreft","given":"Holger","non-dropping-particle":"","parse-names":false,"suffix":""}],"container-title":"Ecology and Evolution","id":"ITEM-1","issue":"22","issued":{"date-parts":[["2017","11","1"]]},"page":"9731-9738","publisher":"John Wiley and Sons Ltd","title":"Leaf-IT: An Android application for measuring leaf area","type":"article-journal","volume":"7"},"uris":["http://www.mendeley.com/documents/?uuid=1342fcad-798a-3381-92da-549fb8aa88fd"]}],"mendeley":{"formattedCitation":"[4]","plainTextFormattedCitation":"[4]","previouslyFormattedCitation":"[4]"},"properties":{"noteIndex":0},"schema":"https://github.com/citation-style-language/schema/raw/master/csl-citation.json"}</w:instrText>
      </w:r>
      <w:r w:rsidR="004A6308">
        <w:rPr>
          <w:rFonts w:ascii="Calibri" w:hAnsi="Calibri" w:cs="Calibri"/>
          <w:noProof/>
          <w:szCs w:val="24"/>
        </w:rPr>
        <w:fldChar w:fldCharType="separate"/>
      </w:r>
      <w:r w:rsidR="004A6308" w:rsidRPr="004A6308">
        <w:rPr>
          <w:rFonts w:ascii="Calibri" w:hAnsi="Calibri" w:cs="Calibri"/>
          <w:noProof/>
          <w:szCs w:val="24"/>
        </w:rPr>
        <w:t>[4]</w:t>
      </w:r>
      <w:r w:rsidR="004A6308">
        <w:rPr>
          <w:rFonts w:ascii="Calibri" w:hAnsi="Calibri" w:cs="Calibri"/>
          <w:noProof/>
          <w:szCs w:val="24"/>
        </w:rPr>
        <w:fldChar w:fldCharType="end"/>
      </w:r>
      <w:r>
        <w:rPr>
          <w:rFonts w:ascii="Calibri" w:hAnsi="Calibri" w:cs="Calibri"/>
          <w:noProof/>
          <w:szCs w:val="24"/>
        </w:rPr>
        <w:t>.</w:t>
      </w:r>
      <w:r w:rsidR="0081301B">
        <w:rPr>
          <w:rFonts w:ascii="Calibri" w:hAnsi="Calibri" w:cs="Calibri"/>
          <w:noProof/>
          <w:szCs w:val="24"/>
        </w:rPr>
        <w:t xml:space="preserve"> </w:t>
      </w:r>
      <w:r w:rsidR="00446C3A">
        <w:rPr>
          <w:rFonts w:ascii="Calibri" w:hAnsi="Calibri" w:cs="Calibri"/>
          <w:noProof/>
          <w:szCs w:val="24"/>
        </w:rPr>
        <w:t xml:space="preserve">J Champ et al </w:t>
      </w:r>
      <w:r w:rsidR="00AD4AEC">
        <w:rPr>
          <w:rFonts w:ascii="Calibri" w:hAnsi="Calibri" w:cs="Calibri"/>
          <w:noProof/>
          <w:szCs w:val="24"/>
        </w:rPr>
        <w:t>extended Mask R-CNN for the fin</w:t>
      </w:r>
      <w:r w:rsidR="00ED7623">
        <w:rPr>
          <w:rFonts w:ascii="Calibri" w:hAnsi="Calibri" w:cs="Calibri"/>
          <w:noProof/>
          <w:szCs w:val="24"/>
        </w:rPr>
        <w:t>e</w:t>
      </w:r>
      <w:r w:rsidR="00AD4AEC">
        <w:rPr>
          <w:rFonts w:ascii="Calibri" w:hAnsi="Calibri" w:cs="Calibri"/>
          <w:noProof/>
          <w:szCs w:val="24"/>
        </w:rPr>
        <w:t xml:space="preserve"> detection and segmentation of weeds and crops</w:t>
      </w:r>
      <w:r w:rsidR="00446C3A">
        <w:rPr>
          <w:rFonts w:ascii="Calibri" w:hAnsi="Calibri" w:cs="Calibri"/>
          <w:noProof/>
          <w:szCs w:val="24"/>
        </w:rPr>
        <w:t xml:space="preserve"> </w:t>
      </w:r>
      <w:r w:rsidR="00446C3A">
        <w:rPr>
          <w:rFonts w:ascii="Calibri" w:hAnsi="Calibri" w:cs="Calibri"/>
          <w:noProof/>
          <w:szCs w:val="24"/>
        </w:rPr>
        <w:fldChar w:fldCharType="begin" w:fldLock="1"/>
      </w:r>
      <w:r w:rsidR="00ED64BA">
        <w:rPr>
          <w:rFonts w:ascii="Calibri" w:hAnsi="Calibri" w:cs="Calibri"/>
          <w:noProof/>
          <w:szCs w:val="24"/>
        </w:rPr>
        <w:instrText>ADDIN CSL_CITATION {"citationItems":[{"id":"ITEM-1","itemData":{"DOI":"10.1002/APS3.11373","ISSN":"2168-0450","abstract":"Premise: Weed removal in agriculture is typically achieved using herbicides. The use of autonomous robots to reduce weeds is a promising alternative solution, although their implementation requires the precise detection and identification of crops and weeds to allow an efficient action. Methods: We trained and evaluated an instance segmentation convolutional neural network aimed at segmenting and identifying each plant specimen visible in images produced by agricultural robots. The resulting data set comprised field images on which the outlines of 2489 specimens from two crop species and four weed species were manually drawn. We adjusted the hyperparameters of a mask region-based convolutional neural network (R-CNN) to this specific task and evaluated the resulting trained model. Results: The probability of detection using the model was quite good but varied significantly depending on the species and size of the plants. In practice, between 10% and 60% of weeds could be removed without too high of a risk of confusion with crop plants. Furthermore, we show that the segmentation of each plant enabled the determination of precise action points such as the barycenter of the plant surface. Discussion: Instance segmentation opens many possibilities for optimized weed removal actions. Weed electrification, for instance, could benefit from the targeted adjustment of the voltage, frequency, and location of the electrode to the plant. The results of this work will enable the evaluation of this type of weeding approach in the coming months.","author":[{"dropping-particle":"","family":"Champ","given":"Julien","non-dropping-particle":"","parse-names":false,"suffix":""},{"dropping-particle":"","family":"Mora-Fallas","given":"Adan","non-dropping-particle":"","parse-names":false,"suffix":""},{"dropping-particle":"","family":"Goëau","given":"Hervé","non-dropping-particle":"","parse-names":false,"suffix":""},{"dropping-particle":"","family":"Mata-Montero","given":"Erick","non-dropping-particle":"","parse-names":false,"suffix":""},{"dropping-particle":"","family":"Bonnet","given":"Pierre","non-dropping-particle":"","parse-names":false,"suffix":""},{"dropping-particle":"","family":"Joly","given":"Alexis","non-dropping-particle":"","parse-names":false,"suffix":""}],"container-title":"Applications in Plant Sciences","id":"ITEM-1","issue":"7","issued":{"date-parts":[["2020","7","1"]]},"page":"e11373","publisher":"John Wiley &amp; Sons, Ltd","title":"Instance segmentation for the fine detection of crop and weed plants by precision agricultural robots","type":"article-journal","volume":"8"},"uris":["http://www.mendeley.com/documents/?uuid=e39cd418-d06f-300d-90c8-65744de4f1c1"]}],"mendeley":{"formattedCitation":"[8]","plainTextFormattedCitation":"[8]","previouslyFormattedCitation":"[8]"},"properties":{"noteIndex":0},"schema":"https://github.com/citation-style-language/schema/raw/master/csl-citation.json"}</w:instrText>
      </w:r>
      <w:r w:rsidR="00446C3A">
        <w:rPr>
          <w:rFonts w:ascii="Calibri" w:hAnsi="Calibri" w:cs="Calibri"/>
          <w:noProof/>
          <w:szCs w:val="24"/>
        </w:rPr>
        <w:fldChar w:fldCharType="separate"/>
      </w:r>
      <w:r w:rsidR="00446C3A" w:rsidRPr="00446C3A">
        <w:rPr>
          <w:rFonts w:ascii="Calibri" w:hAnsi="Calibri" w:cs="Calibri"/>
          <w:noProof/>
          <w:szCs w:val="24"/>
        </w:rPr>
        <w:t>[8]</w:t>
      </w:r>
      <w:r w:rsidR="00446C3A">
        <w:rPr>
          <w:rFonts w:ascii="Calibri" w:hAnsi="Calibri" w:cs="Calibri"/>
          <w:noProof/>
          <w:szCs w:val="24"/>
        </w:rPr>
        <w:fldChar w:fldCharType="end"/>
      </w:r>
      <w:r w:rsidR="00446C3A">
        <w:rPr>
          <w:rFonts w:ascii="Calibri" w:hAnsi="Calibri" w:cs="Calibri"/>
          <w:noProof/>
          <w:szCs w:val="24"/>
        </w:rPr>
        <w:t>.</w:t>
      </w:r>
    </w:p>
    <w:p w14:paraId="3DB670F7" w14:textId="11AED48E" w:rsidR="00C60C9C" w:rsidRPr="004016C2" w:rsidRDefault="004016C2" w:rsidP="00922371">
      <w:r>
        <w:rPr>
          <w:rFonts w:ascii="Calibri" w:hAnsi="Calibri" w:cs="Calibri"/>
          <w:noProof/>
          <w:szCs w:val="24"/>
        </w:rPr>
        <w:t xml:space="preserve">The papers and application of Mask R-CNN to a plethora of segmentation applications demonstrate its effectiveness for a variety of objects in difficult environments. L Xu et al outlines that the reason for Mask R-CNN’s effectiveness in leaf segmentation can be attributed to the RPN network that takes multi-scale anchors for the region of interest propositions, making leaves with different sizes, ocluded leaves, and leaves of different shapes recognizable </w:t>
      </w:r>
      <w:r>
        <w:fldChar w:fldCharType="begin" w:fldLock="1"/>
      </w:r>
      <w:r>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fldChar w:fldCharType="separate"/>
      </w:r>
      <w:r w:rsidRPr="00446C3A">
        <w:rPr>
          <w:noProof/>
        </w:rPr>
        <w:t>[7]</w:t>
      </w:r>
      <w:r>
        <w:fldChar w:fldCharType="end"/>
      </w:r>
      <w:r>
        <w:t>.</w:t>
      </w:r>
      <w:r w:rsidR="00922371">
        <w:t xml:space="preserve"> Although Mask R-CNN is more accurate under these conditions compared to other models, it can still produce erroneous results with small leaves and heavy occlusion. That said, the model’s great effectiveness at segmenting different </w:t>
      </w:r>
      <w:r w:rsidR="006261EC">
        <w:t>kinds of</w:t>
      </w:r>
      <w:r w:rsidR="00922371">
        <w:t xml:space="preserve"> leaves with small amounts of data makes it an attractive model to use with leaf segmentation.</w:t>
      </w:r>
    </w:p>
    <w:p w14:paraId="78F3AF0B" w14:textId="77777777" w:rsidR="004A6308" w:rsidRDefault="004A6308" w:rsidP="00C57796">
      <w:pPr>
        <w:rPr>
          <w:rFonts w:cstheme="minorHAnsi"/>
        </w:rPr>
      </w:pPr>
    </w:p>
    <w:p w14:paraId="177EB011" w14:textId="0E94A161" w:rsidR="00D053C5" w:rsidRPr="00D053C5" w:rsidRDefault="00D053C5" w:rsidP="00D053C5">
      <w:pPr>
        <w:pStyle w:val="Heading3"/>
      </w:pPr>
      <w:bookmarkStart w:id="46" w:name="_Toc137089106"/>
      <w:r>
        <w:t>2.1.3 Selected Instance Segmentation Approach</w:t>
      </w:r>
      <w:bookmarkEnd w:id="46"/>
    </w:p>
    <w:p w14:paraId="333C3F5C" w14:textId="77777777" w:rsidR="00FE0AE7" w:rsidRDefault="00FE0AE7" w:rsidP="00C57796">
      <w:pPr>
        <w:rPr>
          <w:rFonts w:cstheme="minorHAnsi"/>
        </w:rPr>
      </w:pPr>
    </w:p>
    <w:p w14:paraId="30E9B3D3" w14:textId="5F19D4C9" w:rsidR="00A52C98" w:rsidRDefault="00BD492F" w:rsidP="002D45C3">
      <w:pPr>
        <w:rPr>
          <w:rFonts w:cstheme="minorHAnsi"/>
        </w:rPr>
      </w:pPr>
      <w:r>
        <w:rPr>
          <w:rFonts w:cstheme="minorHAnsi"/>
        </w:rPr>
        <w:t xml:space="preserve">Despite the greater precision </w:t>
      </w:r>
      <w:r w:rsidR="007106A5">
        <w:rPr>
          <w:rFonts w:cstheme="minorHAnsi"/>
        </w:rPr>
        <w:t xml:space="preserve">of 3D point-based models that </w:t>
      </w:r>
      <w:r>
        <w:rPr>
          <w:rFonts w:cstheme="minorHAnsi"/>
        </w:rPr>
        <w:t>utiliz</w:t>
      </w:r>
      <w:r w:rsidR="007106A5">
        <w:rPr>
          <w:rFonts w:cstheme="minorHAnsi"/>
        </w:rPr>
        <w:t>e</w:t>
      </w:r>
      <w:r>
        <w:rPr>
          <w:rFonts w:cstheme="minorHAnsi"/>
        </w:rPr>
        <w:t xml:space="preserve"> the extra dimension for segmentation, the approach is not feasible for this project as </w:t>
      </w:r>
      <w:r w:rsidR="007106A5">
        <w:rPr>
          <w:rFonts w:cstheme="minorHAnsi"/>
        </w:rPr>
        <w:t>i</w:t>
      </w:r>
      <w:r w:rsidR="00A52C98">
        <w:rPr>
          <w:rFonts w:cstheme="minorHAnsi"/>
        </w:rPr>
        <w:t>t requires the acquisition of high quality and diverse data with intrusive technologies like LiDAR scanners in heavily controlled environments. The constraints</w:t>
      </w:r>
      <w:r>
        <w:rPr>
          <w:rFonts w:cstheme="minorHAnsi"/>
        </w:rPr>
        <w:t xml:space="preserve"> </w:t>
      </w:r>
      <w:r w:rsidR="00A52C98">
        <w:rPr>
          <w:rFonts w:cstheme="minorHAnsi"/>
        </w:rPr>
        <w:t>of this project include data acquisition</w:t>
      </w:r>
      <w:r>
        <w:rPr>
          <w:rFonts w:cstheme="minorHAnsi"/>
        </w:rPr>
        <w:t xml:space="preserve"> solely</w:t>
      </w:r>
      <w:r w:rsidR="00A52C98">
        <w:rPr>
          <w:rFonts w:cstheme="minorHAnsi"/>
        </w:rPr>
        <w:t xml:space="preserve"> obtained</w:t>
      </w:r>
      <w:r>
        <w:rPr>
          <w:rFonts w:cstheme="minorHAnsi"/>
        </w:rPr>
        <w:t xml:space="preserve"> through stereo images in environments with dense foliage</w:t>
      </w:r>
      <w:r w:rsidR="00A52C98">
        <w:rPr>
          <w:rFonts w:cstheme="minorHAnsi"/>
        </w:rPr>
        <w:t xml:space="preserve"> that cannot be affected. This makes it impossible to develop accurate and reliable 3D point-based models for this project. In addition, one of the project’s aims is for the continual application to other research teams with varied environments and plant types, for example using images from row farming as training data. The difficulty in acquisition and annotation of 3D point-based datasets makes that path unappealing. This project will perform the instance segmentation tasks </w:t>
      </w:r>
      <w:r w:rsidR="00A52C98">
        <w:rPr>
          <w:rFonts w:cstheme="minorHAnsi"/>
        </w:rPr>
        <w:lastRenderedPageBreak/>
        <w:t xml:space="preserve">via the </w:t>
      </w:r>
      <w:r w:rsidR="004A6643">
        <w:rPr>
          <w:rFonts w:cstheme="minorHAnsi"/>
        </w:rPr>
        <w:t>2D</w:t>
      </w:r>
      <w:r w:rsidR="00A52C98">
        <w:rPr>
          <w:rFonts w:cstheme="minorHAnsi"/>
        </w:rPr>
        <w:t xml:space="preserve"> image-based model Mask R-CNN. This approach will allow the research team the flexibility to collect data in changing environments, dense foliage, without tampering with the plants, and without the need of excessive time in annotation.</w:t>
      </w:r>
    </w:p>
    <w:p w14:paraId="75440BD1" w14:textId="77777777" w:rsidR="0003008E" w:rsidRDefault="0003008E" w:rsidP="00F74FAC"/>
    <w:p w14:paraId="5BADC084" w14:textId="3286389C" w:rsidR="00D2420C" w:rsidRDefault="00D053C5" w:rsidP="00D2420C">
      <w:pPr>
        <w:pStyle w:val="Heading2"/>
      </w:pPr>
      <w:bookmarkStart w:id="47" w:name="_Toc137089107"/>
      <w:r>
        <w:t xml:space="preserve">2.2 Leaf </w:t>
      </w:r>
      <w:commentRangeStart w:id="48"/>
      <w:r w:rsidR="00BC17C4">
        <w:t>Width</w:t>
      </w:r>
      <w:r>
        <w:t xml:space="preserve"> </w:t>
      </w:r>
      <w:commentRangeEnd w:id="48"/>
      <w:r w:rsidR="004805FB">
        <w:rPr>
          <w:rStyle w:val="CommentReference"/>
          <w:rFonts w:asciiTheme="minorHAnsi" w:eastAsiaTheme="minorHAnsi" w:hAnsiTheme="minorHAnsi" w:cstheme="minorBidi"/>
          <w:b w:val="0"/>
          <w:bCs w:val="0"/>
          <w:color w:val="auto"/>
        </w:rPr>
        <w:commentReference w:id="48"/>
      </w:r>
      <w:r>
        <w:t>Measurements on Point Clouds and Meshes</w:t>
      </w:r>
      <w:bookmarkEnd w:id="47"/>
    </w:p>
    <w:p w14:paraId="5E2A509A" w14:textId="77777777" w:rsidR="00D2420C" w:rsidRPr="00D2420C" w:rsidRDefault="00D2420C" w:rsidP="00D2420C"/>
    <w:p w14:paraId="4168C66D" w14:textId="7ABDDCFE" w:rsidR="00D2420C" w:rsidRDefault="00D2420C" w:rsidP="00F74FAC">
      <w:r>
        <w:t xml:space="preserve">The problem of calculating the leaf width with the use of point clouds and meshes can be reduced to that of calculating the distance of the shortest path between the two edge points along the body of the leaf. As the description points out, this problem is a graph theory problem of finding the shortest distance of two nodes on a graph. </w:t>
      </w:r>
      <w:r w:rsidR="00A825F8">
        <w:t xml:space="preserve">Most of the algorithms that calculate distance of shortest path fall under single-source shortest-path (SSSP) and all-pairs shortest-path (APSP) [GRAPHWALKS!!!]. APSP aims to solve for the shortest path between every pair of source and destination nodes, this is unnecessary for the leaf width problem. SSSP </w:t>
      </w:r>
      <w:r w:rsidR="00133CD7">
        <w:t>aims to solve the shortest path between one source node and all other nodes in the graph. SSSP ……</w:t>
      </w:r>
      <w:proofErr w:type="gramStart"/>
      <w:r w:rsidR="00133CD7">
        <w:t>…..</w:t>
      </w:r>
      <w:proofErr w:type="gramEnd"/>
      <w:r w:rsidR="00A825F8">
        <w:t>solved by BFS and Dijkstra’s algorithm in O(</w:t>
      </w:r>
    </w:p>
    <w:p w14:paraId="14D174AF" w14:textId="77777777" w:rsidR="00D2420C" w:rsidRDefault="00D2420C" w:rsidP="00F74FAC"/>
    <w:p w14:paraId="661B0B91" w14:textId="4A273924" w:rsidR="0086371A" w:rsidRDefault="0086371A" w:rsidP="00F74FAC">
      <w:pPr>
        <w:rPr>
          <w:rFonts w:cstheme="minorHAnsi"/>
        </w:rPr>
      </w:pPr>
      <w:r>
        <w:rPr>
          <w:rFonts w:cstheme="minorHAnsi"/>
        </w:rPr>
        <w:t>A survey into the current object measurement methods on point clouds and meshes for leaves resulted in</w:t>
      </w:r>
      <w:r w:rsidR="00D2420C">
        <w:rPr>
          <w:rFonts w:cstheme="minorHAnsi"/>
        </w:rPr>
        <w:t xml:space="preserve"> </w:t>
      </w:r>
      <w:r w:rsidR="001A0A9C">
        <w:rPr>
          <w:rFonts w:cstheme="minorHAnsi"/>
        </w:rPr>
        <w:t>two common</w:t>
      </w:r>
      <w:r w:rsidR="00D2420C">
        <w:rPr>
          <w:rFonts w:cstheme="minorHAnsi"/>
        </w:rPr>
        <w:t xml:space="preserve"> </w:t>
      </w:r>
      <w:r>
        <w:rPr>
          <w:rFonts w:cstheme="minorHAnsi"/>
        </w:rPr>
        <w:t>approaches</w:t>
      </w:r>
      <w:r w:rsidR="001A0A9C">
        <w:rPr>
          <w:rFonts w:cstheme="minorHAnsi"/>
        </w:rPr>
        <w:t xml:space="preserve"> for calculating the geodesic distance between two vertices</w:t>
      </w:r>
      <w:r>
        <w:rPr>
          <w:rFonts w:cstheme="minorHAnsi"/>
        </w:rPr>
        <w:t>:</w:t>
      </w:r>
      <w:r w:rsidR="001A0A9C">
        <w:rPr>
          <w:rFonts w:cstheme="minorHAnsi"/>
        </w:rPr>
        <w:t xml:space="preserve"> calculating the distance as a sum of the shortest path segments in a mesh (using traditional shortest path algorithms as previously reviewed) and using algorithms from differentiable geometry under the assumption of a discretized differentiable surface [GRAPHWALKS!!!].  </w:t>
      </w:r>
      <w:r>
        <w:rPr>
          <w:rFonts w:cstheme="minorHAnsi"/>
        </w:rPr>
        <w:t xml:space="preserve"> </w:t>
      </w:r>
    </w:p>
    <w:p w14:paraId="4338CFC4" w14:textId="77777777" w:rsidR="00AB426D" w:rsidRDefault="00AB426D" w:rsidP="00F74FAC"/>
    <w:p w14:paraId="66BBDA01" w14:textId="5DB375C0" w:rsidR="00AB426D" w:rsidRDefault="00AB426D" w:rsidP="00F74FAC">
      <w:r>
        <w:t>__</w:t>
      </w:r>
    </w:p>
    <w:p w14:paraId="014690FB" w14:textId="13C4DE32" w:rsidR="00AB426D" w:rsidRDefault="00AB426D" w:rsidP="00F74FAC">
      <w:r>
        <w:rPr>
          <w:rFonts w:cstheme="minorHAnsi"/>
        </w:rPr>
        <w:t xml:space="preserve">A survey into the current object measurement methods on point clouds and meshes for leaves resulted in two common approaches for calculating the geodesic distance between two vertices: single source geodesic distance aka “global” methods (one source to all other points) and point-to-point geodesic distance aka “local” methods (one source to one destination). </w:t>
      </w:r>
      <w:r w:rsidR="0020752C">
        <w:rPr>
          <w:rFonts w:cstheme="minorHAnsi"/>
        </w:rPr>
        <w:t>For this project “local” methods are most effective. Local</w:t>
      </w:r>
      <w:r>
        <w:rPr>
          <w:rFonts w:cstheme="minorHAnsi"/>
        </w:rPr>
        <w:t xml:space="preserve"> methods include </w:t>
      </w:r>
      <w:r w:rsidR="0020752C">
        <w:rPr>
          <w:rFonts w:cstheme="minorHAnsi"/>
        </w:rPr>
        <w:t>p</w:t>
      </w:r>
      <w:r>
        <w:rPr>
          <w:rFonts w:cstheme="minorHAnsi"/>
        </w:rPr>
        <w:t xml:space="preserve">olygon-based methods and </w:t>
      </w:r>
      <w:r w:rsidR="0020752C">
        <w:rPr>
          <w:rFonts w:cstheme="minorHAnsi"/>
        </w:rPr>
        <w:t>g</w:t>
      </w:r>
      <w:r>
        <w:rPr>
          <w:rFonts w:cstheme="minorHAnsi"/>
        </w:rPr>
        <w:t xml:space="preserve">raph-based </w:t>
      </w:r>
      <w:r w:rsidR="0020752C">
        <w:rPr>
          <w:rFonts w:cstheme="minorHAnsi"/>
        </w:rPr>
        <w:t xml:space="preserve">or point-based </w:t>
      </w:r>
      <w:r>
        <w:rPr>
          <w:rFonts w:cstheme="minorHAnsi"/>
        </w:rPr>
        <w:t xml:space="preserve">methods. Polygon-based methods use the triangle-mesh topology as the domain for computer geodesic distance. Graph-based methods </w:t>
      </w:r>
      <w:r w:rsidR="00F543AE">
        <w:rPr>
          <w:rFonts w:cstheme="minorHAnsi"/>
        </w:rPr>
        <w:t>use a graph constructed from a triangle mesh or point cloud of the ground truth surface</w:t>
      </w:r>
      <w:r w:rsidR="0020752C">
        <w:rPr>
          <w:rFonts w:cstheme="minorHAnsi"/>
        </w:rPr>
        <w:t xml:space="preserve"> [Optimal point-to-point]</w:t>
      </w:r>
      <w:r w:rsidR="00F543AE">
        <w:rPr>
          <w:rFonts w:cstheme="minorHAnsi"/>
        </w:rPr>
        <w:t>.</w:t>
      </w:r>
      <w:r w:rsidR="0020752C">
        <w:rPr>
          <w:rFonts w:cstheme="minorHAnsi"/>
        </w:rPr>
        <w:t xml:space="preserve"> H Yu et al uses a point-based method on a point cloud using nearest neighbor to make a rough estimate of the shortest path between two points. Then the estimation is iteratively improved by using a linear system to reduce the geodesic curvature [</w:t>
      </w:r>
      <w:r w:rsidR="00BD0801">
        <w:rPr>
          <w:rFonts w:cstheme="minorHAnsi"/>
        </w:rPr>
        <w:t>geodesics on point clouds</w:t>
      </w:r>
      <w:r w:rsidR="00987772">
        <w:rPr>
          <w:rFonts w:cstheme="minorHAnsi"/>
        </w:rPr>
        <w:t>, optimal point-to-point</w:t>
      </w:r>
      <w:r w:rsidR="0020752C">
        <w:rPr>
          <w:rFonts w:cstheme="minorHAnsi"/>
        </w:rPr>
        <w:t>].</w:t>
      </w:r>
    </w:p>
    <w:p w14:paraId="7B4998FB" w14:textId="08D463F1" w:rsidR="00AB426D" w:rsidRDefault="00AB426D" w:rsidP="00F74FAC">
      <w:r>
        <w:t>__</w:t>
      </w:r>
    </w:p>
    <w:p w14:paraId="1800982B" w14:textId="77777777" w:rsidR="0074284A" w:rsidRDefault="0074284A" w:rsidP="00F74FAC"/>
    <w:p w14:paraId="7BF29A11" w14:textId="5C1640B0" w:rsidR="0074284A" w:rsidRDefault="0074284A" w:rsidP="00F74FAC">
      <w:pPr>
        <w:rPr>
          <w:rFonts w:cstheme="minorHAnsi"/>
        </w:rPr>
      </w:pPr>
      <w:r>
        <w:rPr>
          <w:rFonts w:cstheme="minorHAnsi"/>
        </w:rPr>
        <w:lastRenderedPageBreak/>
        <w:t xml:space="preserve">R A </w:t>
      </w:r>
      <w:proofErr w:type="spellStart"/>
      <w:r>
        <w:rPr>
          <w:rFonts w:cstheme="minorHAnsi"/>
        </w:rPr>
        <w:t>Potamias</w:t>
      </w:r>
      <w:proofErr w:type="spellEnd"/>
      <w:r>
        <w:rPr>
          <w:rFonts w:cstheme="minorHAnsi"/>
        </w:rPr>
        <w:t xml:space="preserve"> et al implemented a neural-network-based approach at estimating the geodesic shortest path. ‘</w:t>
      </w:r>
      <w:proofErr w:type="spellStart"/>
      <w:r>
        <w:rPr>
          <w:rFonts w:cstheme="minorHAnsi"/>
        </w:rPr>
        <w:t>GraphWalks</w:t>
      </w:r>
      <w:proofErr w:type="spellEnd"/>
      <w:r>
        <w:rPr>
          <w:rFonts w:cstheme="minorHAnsi"/>
        </w:rPr>
        <w:t>’ estimates the geodesic shortest path by navigating from the source node to one node to the next based on its probability of being the optimal way of reaching the destination node in the shortest distance. Their approach can most effectively be applied to meshes and consists of three stages: vertex embedding layer that assigns topology aware features to nodes, the path descriptor avoids paths not aligned with the current predicted path, and the point selector which selects the next node in the path</w:t>
      </w:r>
      <w:r w:rsidR="002956C9">
        <w:rPr>
          <w:rFonts w:cstheme="minorHAnsi"/>
        </w:rPr>
        <w:t>. This approach outperformed the Euclidian distance approach and cosine similarity approach to calculating the shortest geodesic distance of two points</w:t>
      </w:r>
      <w:r>
        <w:rPr>
          <w:rFonts w:cstheme="minorHAnsi"/>
        </w:rPr>
        <w:t xml:space="preserve"> [GRAPH WALKS!!!]. </w:t>
      </w:r>
    </w:p>
    <w:p w14:paraId="6828DEF5" w14:textId="591286A7" w:rsidR="00DA2ADC" w:rsidRDefault="002956C9" w:rsidP="00F74FAC">
      <w:pPr>
        <w:rPr>
          <w:rFonts w:cstheme="minorHAnsi"/>
        </w:rPr>
      </w:pPr>
      <w:r>
        <w:rPr>
          <w:rFonts w:cstheme="minorHAnsi"/>
        </w:rPr>
        <w:t xml:space="preserve">A </w:t>
      </w:r>
      <w:proofErr w:type="spellStart"/>
      <w:r>
        <w:rPr>
          <w:rFonts w:cstheme="minorHAnsi"/>
        </w:rPr>
        <w:t>Agathos</w:t>
      </w:r>
      <w:proofErr w:type="spellEnd"/>
      <w:r>
        <w:rPr>
          <w:rFonts w:cstheme="minorHAnsi"/>
        </w:rPr>
        <w:t xml:space="preserve"> et al implement an approach suited for noisier point clouds. As opposed to using an error filled mesh converted from the noisy point cloud, their approach calculates the geodesic path on the noisy point cloud. [Optimal Point-to-Point geodesic]</w:t>
      </w:r>
      <w:r w:rsidR="00FC27F3">
        <w:rPr>
          <w:rFonts w:cstheme="minorHAnsi"/>
        </w:rPr>
        <w:t>.</w:t>
      </w:r>
    </w:p>
    <w:p w14:paraId="46A9ACAE" w14:textId="77777777" w:rsidR="002956C9" w:rsidRDefault="002956C9" w:rsidP="00F74FAC">
      <w:pPr>
        <w:rPr>
          <w:rFonts w:cstheme="minorHAnsi"/>
        </w:rPr>
      </w:pPr>
    </w:p>
    <w:p w14:paraId="70289001" w14:textId="44382EBC" w:rsidR="00DA2ADC" w:rsidRDefault="00DA2ADC" w:rsidP="00F74FAC">
      <w:pPr>
        <w:rPr>
          <w:rFonts w:cstheme="minorHAnsi"/>
        </w:rPr>
      </w:pPr>
      <w:r>
        <w:rPr>
          <w:rFonts w:cstheme="minorHAnsi"/>
        </w:rPr>
        <w:t xml:space="preserve">Mention looking into flattening and then Euclidian distance, but flattening was much harder than geodesic </w:t>
      </w:r>
      <w:proofErr w:type="gramStart"/>
      <w:r>
        <w:rPr>
          <w:rFonts w:cstheme="minorHAnsi"/>
        </w:rPr>
        <w:t>path</w:t>
      </w:r>
      <w:proofErr w:type="gramEnd"/>
    </w:p>
    <w:p w14:paraId="4DEF6874" w14:textId="77777777" w:rsidR="0086371A" w:rsidRDefault="0086371A" w:rsidP="00F74FAC"/>
    <w:p w14:paraId="698FC514" w14:textId="2C265D3F" w:rsidR="007B1D5A" w:rsidRDefault="007B1D5A" w:rsidP="00F74FAC">
      <w:r>
        <w:t xml:space="preserve">** didn’t have time to apply the proper approach to my project -&gt; calculating geodesic distance. </w:t>
      </w:r>
      <w:proofErr w:type="gramStart"/>
      <w:r>
        <w:t>Instead</w:t>
      </w:r>
      <w:proofErr w:type="gramEnd"/>
      <w:r>
        <w:t xml:space="preserve"> calculated Euclidian distance. This section will outline the approach that should be done next, part of “next steps/research opportunities” </w:t>
      </w:r>
      <w:proofErr w:type="gramStart"/>
      <w:r>
        <w:t>section</w:t>
      </w:r>
      <w:proofErr w:type="gramEnd"/>
    </w:p>
    <w:p w14:paraId="5F719995" w14:textId="2932395D" w:rsidR="00D053C5" w:rsidRDefault="00D053C5" w:rsidP="00D053C5">
      <w:r>
        <w:t xml:space="preserve">3D Geodesic </w:t>
      </w:r>
      <w:r w:rsidR="007B1D5A">
        <w:t>Distance</w:t>
      </w:r>
      <w:r>
        <w:t xml:space="preserve"> on Meshes and Point Clouds</w:t>
      </w:r>
    </w:p>
    <w:p w14:paraId="241DCB49" w14:textId="77777777" w:rsidR="00D053C5" w:rsidRDefault="00D053C5" w:rsidP="00D053C5">
      <w:r>
        <w:t>Done:</w:t>
      </w:r>
    </w:p>
    <w:p w14:paraId="260C876A" w14:textId="77777777" w:rsidR="00D053C5" w:rsidRDefault="00D053C5" w:rsidP="00D053C5">
      <w:pPr>
        <w:pStyle w:val="ListParagraph"/>
        <w:numPr>
          <w:ilvl w:val="0"/>
          <w:numId w:val="32"/>
        </w:numPr>
      </w:pPr>
      <w:r>
        <w:t>Relevant papers acquired and skimmed.</w:t>
      </w:r>
    </w:p>
    <w:p w14:paraId="49B3A375" w14:textId="77777777" w:rsidR="00D053C5" w:rsidRDefault="00D053C5" w:rsidP="00D053C5">
      <w:r>
        <w:t>To Do:</w:t>
      </w:r>
    </w:p>
    <w:p w14:paraId="0B9290F4" w14:textId="77777777" w:rsidR="00D053C5" w:rsidRDefault="00D053C5" w:rsidP="00D053C5">
      <w:pPr>
        <w:pStyle w:val="ListParagraph"/>
        <w:numPr>
          <w:ilvl w:val="0"/>
          <w:numId w:val="32"/>
        </w:numPr>
      </w:pPr>
      <w:r>
        <w:t>Read more thoroughly and write section.</w:t>
      </w:r>
    </w:p>
    <w:p w14:paraId="08718E09" w14:textId="77777777" w:rsidR="005D4E97" w:rsidRDefault="005D4E97" w:rsidP="0002005E">
      <w:pPr>
        <w:pStyle w:val="Heading2"/>
      </w:pPr>
    </w:p>
    <w:p w14:paraId="0F3203FE" w14:textId="61F75979" w:rsidR="00A023DC" w:rsidRDefault="00A023DC" w:rsidP="005D4E97">
      <w:r w:rsidRPr="001A1A44">
        <w:br w:type="page"/>
      </w:r>
    </w:p>
    <w:p w14:paraId="6874F5C7" w14:textId="2FE6D414" w:rsidR="00FC1CC3" w:rsidRDefault="0070707B" w:rsidP="00F30434">
      <w:pPr>
        <w:pStyle w:val="Heading1"/>
        <w:tabs>
          <w:tab w:val="left" w:pos="2956"/>
        </w:tabs>
      </w:pPr>
      <w:bookmarkStart w:id="49" w:name="_Toc137089108"/>
      <w:r>
        <w:lastRenderedPageBreak/>
        <w:t>3. Methodology</w:t>
      </w:r>
      <w:bookmarkEnd w:id="49"/>
      <w:r w:rsidR="00F30434">
        <w:tab/>
      </w:r>
    </w:p>
    <w:p w14:paraId="54FC409A" w14:textId="77777777" w:rsidR="00DA478F" w:rsidRDefault="00DA478F" w:rsidP="00DA478F"/>
    <w:p w14:paraId="08257F4B" w14:textId="64EF417A" w:rsidR="007413A6" w:rsidRDefault="00DA478F" w:rsidP="00DA478F">
      <w:r>
        <w:t xml:space="preserve">The project is split into </w:t>
      </w:r>
      <w:r w:rsidR="009F456B">
        <w:t>five</w:t>
      </w:r>
      <w:r w:rsidR="008F15B8">
        <w:t xml:space="preserve"> </w:t>
      </w:r>
      <w:r>
        <w:t>parts: data collection</w:t>
      </w:r>
      <w:r w:rsidR="008F15B8">
        <w:t xml:space="preserve">, </w:t>
      </w:r>
      <w:r w:rsidR="001703B3">
        <w:t>point cloud and image</w:t>
      </w:r>
      <w:r w:rsidR="00D85ECB">
        <w:t xml:space="preserve"> </w:t>
      </w:r>
      <w:r w:rsidR="00A54026">
        <w:t>generation</w:t>
      </w:r>
      <w:r w:rsidR="008F15B8">
        <w:t xml:space="preserve">, acquisition of leaf mask, scaling of leaf mask, </w:t>
      </w:r>
      <w:r w:rsidR="00A07901">
        <w:t xml:space="preserve">and </w:t>
      </w:r>
      <w:r w:rsidR="008F15B8">
        <w:t xml:space="preserve">point cloud </w:t>
      </w:r>
      <w:commentRangeStart w:id="50"/>
      <w:r w:rsidR="008F15B8">
        <w:t>croppin</w:t>
      </w:r>
      <w:r w:rsidR="004A0F43">
        <w:t>g</w:t>
      </w:r>
      <w:r>
        <w:t xml:space="preserve">. </w:t>
      </w:r>
      <w:commentRangeEnd w:id="50"/>
      <w:r w:rsidR="00B67C92">
        <w:rPr>
          <w:rStyle w:val="CommentReference"/>
        </w:rPr>
        <w:commentReference w:id="50"/>
      </w:r>
    </w:p>
    <w:p w14:paraId="36430426" w14:textId="4AC318B7" w:rsidR="007413A6" w:rsidRDefault="00DA478F" w:rsidP="00DA478F">
      <w:r>
        <w:t xml:space="preserve">The data collection phase </w:t>
      </w:r>
      <w:r w:rsidR="00606B2E">
        <w:t>involves</w:t>
      </w:r>
      <w:r>
        <w:t xml:space="preserve"> determining what data to collect, where to collect the data, and how to collect the data. As the project was performed in partnership with a lab working on sorghum genetic modifications</w:t>
      </w:r>
      <w:ins w:id="51" w:author="Hart, John M" w:date="2023-08-27T11:38:00Z">
        <w:r w:rsidR="00B67C92">
          <w:t xml:space="preserve"> for drought resistant plants</w:t>
        </w:r>
      </w:ins>
      <w:r>
        <w:t xml:space="preserve">, the collected data are images of sorghum plants at different stages of growth. The data </w:t>
      </w:r>
      <w:r w:rsidR="007413A6">
        <w:t>was</w:t>
      </w:r>
      <w:r>
        <w:t xml:space="preserve"> collected in one of the </w:t>
      </w:r>
      <w:ins w:id="52" w:author="Hart, John M" w:date="2023-08-27T11:39:00Z">
        <w:r w:rsidR="00B67C92">
          <w:t xml:space="preserve">UIUC </w:t>
        </w:r>
      </w:ins>
      <w:r>
        <w:t xml:space="preserve">greenhouse rooms in which they </w:t>
      </w:r>
      <w:r w:rsidR="007413A6">
        <w:t>are</w:t>
      </w:r>
      <w:r>
        <w:t xml:space="preserve"> performing their experiments. And the data </w:t>
      </w:r>
      <w:r w:rsidR="007413A6">
        <w:t>was</w:t>
      </w:r>
      <w:r>
        <w:t xml:space="preserve"> collected via </w:t>
      </w:r>
      <w:r w:rsidR="007413A6">
        <w:t xml:space="preserve">a </w:t>
      </w:r>
      <w:r>
        <w:t>stereo camera called the “ZED”</w:t>
      </w:r>
      <w:r w:rsidR="007413A6">
        <w:t xml:space="preserve"> </w:t>
      </w:r>
      <w:r w:rsidR="00606B2E">
        <w:t xml:space="preserve">camera </w:t>
      </w:r>
      <w:r w:rsidR="007413A6">
        <w:t>by Stereo Labs</w:t>
      </w:r>
      <w:r>
        <w:t xml:space="preserve">. </w:t>
      </w:r>
      <w:r w:rsidR="00A726A1">
        <w:t xml:space="preserve">The data is collected in a </w:t>
      </w:r>
      <w:proofErr w:type="gramStart"/>
      <w:r w:rsidR="00A726A1">
        <w:t>proprietary .</w:t>
      </w:r>
      <w:proofErr w:type="spellStart"/>
      <w:r w:rsidR="00A726A1">
        <w:t>svo</w:t>
      </w:r>
      <w:proofErr w:type="spellEnd"/>
      <w:proofErr w:type="gramEnd"/>
      <w:r w:rsidR="00A726A1">
        <w:t xml:space="preserve"> format that needs to be processed by the ZED SDK to obtain more </w:t>
      </w:r>
      <w:ins w:id="53" w:author="Hart, John M" w:date="2023-08-27T11:41:00Z">
        <w:r w:rsidR="00B67C92">
          <w:t xml:space="preserve">specific and </w:t>
        </w:r>
      </w:ins>
      <w:r w:rsidR="00A726A1">
        <w:t>useful data.</w:t>
      </w:r>
    </w:p>
    <w:p w14:paraId="3CC55F59" w14:textId="65C6AD47" w:rsidR="007413A6" w:rsidRDefault="00606B2E" w:rsidP="00DA478F">
      <w:r>
        <w:t>The generation of the</w:t>
      </w:r>
      <w:r w:rsidR="00DA478F">
        <w:t xml:space="preserve"> point cloud of the </w:t>
      </w:r>
      <w:r>
        <w:t>scene</w:t>
      </w:r>
      <w:r w:rsidR="00DA478F">
        <w:t xml:space="preserve"> is obtained </w:t>
      </w:r>
      <w:r w:rsidR="000E5A1D">
        <w:t xml:space="preserve">by first </w:t>
      </w:r>
      <w:r w:rsidR="00861481">
        <w:t>extracting</w:t>
      </w:r>
      <w:r w:rsidR="000E5A1D">
        <w:t xml:space="preserve"> the coordinates and color values of all the points </w:t>
      </w:r>
      <w:proofErr w:type="gramStart"/>
      <w:r w:rsidR="00861481">
        <w:t>from .</w:t>
      </w:r>
      <w:proofErr w:type="spellStart"/>
      <w:r w:rsidR="00861481">
        <w:t>svo</w:t>
      </w:r>
      <w:proofErr w:type="spellEnd"/>
      <w:proofErr w:type="gramEnd"/>
      <w:r w:rsidR="00861481">
        <w:t xml:space="preserve"> recording</w:t>
      </w:r>
      <w:r w:rsidR="00A54026">
        <w:t>s</w:t>
      </w:r>
      <w:r w:rsidR="00861481">
        <w:t xml:space="preserve"> </w:t>
      </w:r>
      <w:r w:rsidR="000E5A1D">
        <w:t xml:space="preserve">using the ZED SDK and provided API, and then formatting the data into a data structure that is easy to read and manipulate. </w:t>
      </w:r>
      <w:r w:rsidR="00A726A1">
        <w:t xml:space="preserve">The 2D image </w:t>
      </w:r>
      <w:r>
        <w:t>generation</w:t>
      </w:r>
      <w:r w:rsidR="00A726A1">
        <w:t xml:space="preserve"> is performed </w:t>
      </w:r>
      <w:r w:rsidR="00861481">
        <w:t>using the provided ZED SDK API.</w:t>
      </w:r>
    </w:p>
    <w:p w14:paraId="65E80D00" w14:textId="7254E258" w:rsidR="000E5A1D" w:rsidRDefault="000E5A1D" w:rsidP="00DA478F">
      <w:r>
        <w:t xml:space="preserve">The acquisition of a leaf mask is obtained </w:t>
      </w:r>
      <w:r w:rsidR="00DA478F">
        <w:t xml:space="preserve">by training an instance segmentation model to segment a leaf </w:t>
      </w:r>
      <w:r>
        <w:t xml:space="preserve">with annotated images of sorghum leaves at different stages of its lifecycle, in three different rooms, with three different distances between the camera and the plants. </w:t>
      </w:r>
    </w:p>
    <w:p w14:paraId="619E4987" w14:textId="261537E9" w:rsidR="000E5A1D" w:rsidRDefault="004031D4" w:rsidP="00DA478F">
      <w:r>
        <w:t xml:space="preserve">The scaling of the leaf mask is performed via </w:t>
      </w:r>
      <w:r w:rsidR="00A07901">
        <w:t>experimentally</w:t>
      </w:r>
      <w:r>
        <w:t xml:space="preserve"> defining cutoff </w:t>
      </w:r>
      <w:r w:rsidR="00606B2E">
        <w:t>planes</w:t>
      </w:r>
      <w:r>
        <w:t xml:space="preserve"> in the point cloud and </w:t>
      </w:r>
      <w:r w:rsidR="00A07901">
        <w:t xml:space="preserve">a </w:t>
      </w:r>
      <w:r w:rsidR="00606B2E">
        <w:t>ratio</w:t>
      </w:r>
      <w:r w:rsidR="00A07901">
        <w:t xml:space="preserve"> between the </w:t>
      </w:r>
      <w:r w:rsidR="00606B2E">
        <w:t>dimensions of the mask</w:t>
      </w:r>
      <w:r w:rsidR="00A07901">
        <w:t xml:space="preserve"> and the point cloud. </w:t>
      </w:r>
      <w:commentRangeStart w:id="54"/>
      <w:r w:rsidR="000E5A1D">
        <w:t xml:space="preserve">The </w:t>
      </w:r>
      <w:r>
        <w:t xml:space="preserve">method of </w:t>
      </w:r>
      <w:r w:rsidR="000E5A1D">
        <w:t xml:space="preserve">scaling the leaf mask </w:t>
      </w:r>
      <w:r>
        <w:t>in this project is imprecise and error prone</w:t>
      </w:r>
      <w:r w:rsidR="00A07901">
        <w:t xml:space="preserve"> and a point of improvement for future work.</w:t>
      </w:r>
      <w:commentRangeEnd w:id="54"/>
      <w:r w:rsidR="00FC0533">
        <w:rPr>
          <w:rStyle w:val="CommentReference"/>
        </w:rPr>
        <w:commentReference w:id="54"/>
      </w:r>
    </w:p>
    <w:p w14:paraId="1CFBA4E6" w14:textId="7FC7CE4D" w:rsidR="00A07901" w:rsidRDefault="00A07901" w:rsidP="00DA478F">
      <w:commentRangeStart w:id="55"/>
      <w:r>
        <w:t xml:space="preserve">The point cloud cropping is performed by using the leaf mask as a filter in the length-width coordinate system of the point cloud. </w:t>
      </w:r>
      <w:commentRangeEnd w:id="55"/>
      <w:r>
        <w:rPr>
          <w:rStyle w:val="CommentReference"/>
        </w:rPr>
        <w:commentReference w:id="55"/>
      </w:r>
    </w:p>
    <w:p w14:paraId="3492467B" w14:textId="2AB276C8" w:rsidR="00C762AE" w:rsidRDefault="00C762AE" w:rsidP="00DA478F">
      <w:r>
        <w:t xml:space="preserve">Figure 4 describes the flow of the research project’s </w:t>
      </w:r>
      <w:r w:rsidR="00606B2E">
        <w:t>product</w:t>
      </w:r>
      <w:r>
        <w:t>.</w:t>
      </w:r>
    </w:p>
    <w:p w14:paraId="7C7AC855" w14:textId="1E039F7A" w:rsidR="00D40169" w:rsidRDefault="00606B2E" w:rsidP="00D40169">
      <w:pPr>
        <w:keepNext/>
        <w:jc w:val="center"/>
      </w:pPr>
      <w:r>
        <w:rPr>
          <w:noProof/>
        </w:rPr>
        <w:lastRenderedPageBreak/>
        <w:drawing>
          <wp:inline distT="0" distB="0" distL="0" distR="0" wp14:anchorId="04F1606C" wp14:editId="7767C241">
            <wp:extent cx="2642846" cy="3978322"/>
            <wp:effectExtent l="0" t="0" r="5715" b="3175"/>
            <wp:docPr id="25793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6138" cy="3998331"/>
                    </a:xfrm>
                    <a:prstGeom prst="rect">
                      <a:avLst/>
                    </a:prstGeom>
                    <a:noFill/>
                    <a:ln>
                      <a:noFill/>
                    </a:ln>
                  </pic:spPr>
                </pic:pic>
              </a:graphicData>
            </a:graphic>
          </wp:inline>
        </w:drawing>
      </w:r>
    </w:p>
    <w:p w14:paraId="098434B6" w14:textId="308E5A95" w:rsidR="00F30434" w:rsidRPr="00F30434" w:rsidRDefault="00D40169" w:rsidP="00D40169">
      <w:pPr>
        <w:pStyle w:val="Caption"/>
        <w:jc w:val="center"/>
      </w:pPr>
      <w:r>
        <w:t xml:space="preserve">Figure </w:t>
      </w:r>
      <w:fldSimple w:instr=" SEQ Figure \* ARABIC ">
        <w:r>
          <w:rPr>
            <w:noProof/>
          </w:rPr>
          <w:t>4</w:t>
        </w:r>
      </w:fldSimple>
      <w:r>
        <w:t xml:space="preserve">.  </w:t>
      </w:r>
      <w:r w:rsidRPr="00A631E1">
        <w:t>Project Workflow</w:t>
      </w:r>
    </w:p>
    <w:p w14:paraId="3E668F46" w14:textId="77777777" w:rsidR="00F30434" w:rsidRDefault="00F30434" w:rsidP="004B0440">
      <w:pPr>
        <w:spacing w:line="360" w:lineRule="auto"/>
      </w:pPr>
    </w:p>
    <w:p w14:paraId="49F0D297" w14:textId="098513C8" w:rsidR="00F74FAC" w:rsidRDefault="00F74FAC" w:rsidP="00F74FAC">
      <w:pPr>
        <w:pStyle w:val="Heading2"/>
      </w:pPr>
      <w:bookmarkStart w:id="56" w:name="_Toc137089109"/>
      <w:r>
        <w:t>3.</w:t>
      </w:r>
      <w:r w:rsidR="009B19C3">
        <w:t>1</w:t>
      </w:r>
      <w:r>
        <w:t xml:space="preserve"> </w:t>
      </w:r>
      <w:bookmarkEnd w:id="56"/>
      <w:r w:rsidR="00D71513">
        <w:t>Data Collection</w:t>
      </w:r>
      <w:r w:rsidR="00892971">
        <w:t xml:space="preserve"> </w:t>
      </w:r>
    </w:p>
    <w:p w14:paraId="077E4B22" w14:textId="68843414" w:rsidR="00F30434" w:rsidRPr="00F30434" w:rsidRDefault="00FC0533" w:rsidP="00F30434">
      <w:ins w:id="57" w:author="Hart, John M" w:date="2023-08-27T11:50:00Z">
        <w:r>
          <w:t xml:space="preserve">Need at least short intro into next </w:t>
        </w:r>
        <w:proofErr w:type="gramStart"/>
        <w:r>
          <w:t>sections</w:t>
        </w:r>
      </w:ins>
      <w:proofErr w:type="gramEnd"/>
    </w:p>
    <w:p w14:paraId="28F6FC92" w14:textId="35B7045A" w:rsidR="00F30434" w:rsidRPr="00F30434" w:rsidRDefault="00A07AE1" w:rsidP="00F30434">
      <w:pPr>
        <w:pStyle w:val="Heading3"/>
      </w:pPr>
      <w:bookmarkStart w:id="58" w:name="_Toc137089110"/>
      <w:r>
        <w:t>3.</w:t>
      </w:r>
      <w:r w:rsidR="009B19C3">
        <w:t>1</w:t>
      </w:r>
      <w:r>
        <w:t>.1 Greenhouse Setup</w:t>
      </w:r>
      <w:bookmarkEnd w:id="58"/>
    </w:p>
    <w:p w14:paraId="5C8F842D" w14:textId="2FD60E1C" w:rsidR="00F74FAC" w:rsidRDefault="00F30434" w:rsidP="00F74FAC">
      <w:r>
        <w:t xml:space="preserve">The research project was performed with a focus on its application </w:t>
      </w:r>
      <w:r w:rsidR="004E10DD">
        <w:t>to</w:t>
      </w:r>
      <w:r>
        <w:t xml:space="preserve"> the </w:t>
      </w:r>
      <w:commentRangeStart w:id="59"/>
      <w:r>
        <w:t>Sorghum plant</w:t>
      </w:r>
      <w:commentRangeEnd w:id="59"/>
      <w:r w:rsidR="007B1346">
        <w:rPr>
          <w:rStyle w:val="CommentReference"/>
        </w:rPr>
        <w:commentReference w:id="59"/>
      </w:r>
      <w:r>
        <w:t xml:space="preserve">. </w:t>
      </w:r>
      <w:r w:rsidR="00873962">
        <w:t xml:space="preserve">The first stage of data collection was performed in a </w:t>
      </w:r>
      <w:r w:rsidR="00B431D5">
        <w:t xml:space="preserve">predefined environment by the genetic </w:t>
      </w:r>
      <w:r w:rsidR="00BA6811">
        <w:t xml:space="preserve">researchers this project was done in partnership with. This environment was a room </w:t>
      </w:r>
      <w:r w:rsidR="009859BE">
        <w:t xml:space="preserve">in the University of Illinois Plant Biology Greenhouse </w:t>
      </w:r>
      <w:r w:rsidR="00BA6811">
        <w:t xml:space="preserve">filled with different genetic varieties of Sorghum. </w:t>
      </w:r>
      <w:r w:rsidR="00C762AE">
        <w:t xml:space="preserve">Figure 5 showcases the room at the start of the data collection process. </w:t>
      </w:r>
    </w:p>
    <w:p w14:paraId="30408CB1" w14:textId="77777777" w:rsidR="00785896" w:rsidRDefault="00F9339E" w:rsidP="00785896">
      <w:pPr>
        <w:keepNext/>
        <w:jc w:val="center"/>
      </w:pPr>
      <w:r>
        <w:rPr>
          <w:noProof/>
        </w:rPr>
        <w:lastRenderedPageBreak/>
        <w:drawing>
          <wp:inline distT="0" distB="0" distL="0" distR="0" wp14:anchorId="40C35569" wp14:editId="2706BCB1">
            <wp:extent cx="3408219" cy="2557349"/>
            <wp:effectExtent l="0" t="0" r="1905" b="0"/>
            <wp:docPr id="210086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5745" cy="2585506"/>
                    </a:xfrm>
                    <a:prstGeom prst="rect">
                      <a:avLst/>
                    </a:prstGeom>
                    <a:noFill/>
                    <a:ln>
                      <a:noFill/>
                    </a:ln>
                  </pic:spPr>
                </pic:pic>
              </a:graphicData>
            </a:graphic>
          </wp:inline>
        </w:drawing>
      </w:r>
    </w:p>
    <w:p w14:paraId="2DF59DF2" w14:textId="0C70E81B" w:rsidR="00BA6811" w:rsidRDefault="00785896" w:rsidP="00785896">
      <w:pPr>
        <w:pStyle w:val="Caption"/>
        <w:jc w:val="center"/>
      </w:pPr>
      <w:r>
        <w:t xml:space="preserve">Figure </w:t>
      </w:r>
      <w:fldSimple w:instr=" SEQ Figure \* ARABIC ">
        <w:r w:rsidR="00D40169">
          <w:rPr>
            <w:noProof/>
          </w:rPr>
          <w:t>5</w:t>
        </w:r>
      </w:fldSimple>
      <w:r>
        <w:t xml:space="preserve">.  </w:t>
      </w:r>
      <w:r w:rsidRPr="007C0273">
        <w:t>First Greenhouse Room at Week 0 of Collection</w:t>
      </w:r>
    </w:p>
    <w:p w14:paraId="58A2835A" w14:textId="5D7F03BF" w:rsidR="00C762AE" w:rsidRPr="00C762AE" w:rsidRDefault="00C762AE" w:rsidP="00C762AE">
      <w:r>
        <w:t xml:space="preserve">After 9 weeks the Sorghum plants in the first greenhouse room matured to a point where there </w:t>
      </w:r>
      <w:r w:rsidR="004E10DD">
        <w:t>were</w:t>
      </w:r>
      <w:r>
        <w:t xml:space="preserve"> no more significant change</w:t>
      </w:r>
      <w:r w:rsidR="004E10DD">
        <w:t>s</w:t>
      </w:r>
      <w:r>
        <w:t xml:space="preserve"> in leaf size. Figure 6 showcases the room at this point.</w:t>
      </w:r>
    </w:p>
    <w:p w14:paraId="7602347A" w14:textId="77777777" w:rsidR="00785896" w:rsidRDefault="007C567A" w:rsidP="00785896">
      <w:pPr>
        <w:keepNext/>
        <w:jc w:val="center"/>
      </w:pPr>
      <w:r>
        <w:rPr>
          <w:noProof/>
        </w:rPr>
        <w:drawing>
          <wp:inline distT="0" distB="0" distL="0" distR="0" wp14:anchorId="3D5350D7" wp14:editId="46118DD8">
            <wp:extent cx="4094018" cy="3071937"/>
            <wp:effectExtent l="0" t="0" r="1905" b="0"/>
            <wp:docPr id="554234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1412" cy="3077485"/>
                    </a:xfrm>
                    <a:prstGeom prst="rect">
                      <a:avLst/>
                    </a:prstGeom>
                    <a:noFill/>
                    <a:ln>
                      <a:noFill/>
                    </a:ln>
                  </pic:spPr>
                </pic:pic>
              </a:graphicData>
            </a:graphic>
          </wp:inline>
        </w:drawing>
      </w:r>
    </w:p>
    <w:p w14:paraId="5E42CE12" w14:textId="62B9C39E" w:rsidR="00F9339E" w:rsidRDefault="00785896" w:rsidP="00785896">
      <w:pPr>
        <w:pStyle w:val="Caption"/>
        <w:jc w:val="center"/>
      </w:pPr>
      <w:r>
        <w:t xml:space="preserve">Figure </w:t>
      </w:r>
      <w:fldSimple w:instr=" SEQ Figure \* ARABIC ">
        <w:r w:rsidR="00D40169">
          <w:rPr>
            <w:noProof/>
          </w:rPr>
          <w:t>6</w:t>
        </w:r>
      </w:fldSimple>
      <w:r>
        <w:t xml:space="preserve">.  </w:t>
      </w:r>
      <w:r w:rsidRPr="00661444">
        <w:t>First Greenhouse Room at Week 9 of Collection</w:t>
      </w:r>
    </w:p>
    <w:p w14:paraId="4DA39394" w14:textId="52E8E867" w:rsidR="007C567A" w:rsidRDefault="00A51F5A" w:rsidP="00F74FAC">
      <w:r>
        <w:t>As a result</w:t>
      </w:r>
      <w:r w:rsidR="00C762AE">
        <w:t xml:space="preserve"> of the unchanging leaf size</w:t>
      </w:r>
      <w:r>
        <w:t>, the setup was moved to a second greenhouse room</w:t>
      </w:r>
      <w:r w:rsidR="00C762AE">
        <w:t xml:space="preserve"> to obtain more useful </w:t>
      </w:r>
      <w:del w:id="60" w:author="Hart, John M" w:date="2023-08-27T12:01:00Z">
        <w:r w:rsidR="00C762AE" w:rsidDel="007B1346">
          <w:delText xml:space="preserve">training </w:delText>
        </w:r>
      </w:del>
      <w:r w:rsidR="00C762AE">
        <w:t>data</w:t>
      </w:r>
      <w:r>
        <w:t>. In the second room Sorghum plants with no genetic modifications at different points in the growth cycle</w:t>
      </w:r>
      <w:r w:rsidR="00BC1B92">
        <w:t xml:space="preserve"> were grown and photographed</w:t>
      </w:r>
      <w:r>
        <w:t xml:space="preserve">. </w:t>
      </w:r>
      <w:r w:rsidR="00BC1B92">
        <w:t xml:space="preserve">The second room focused on young sorghum plants as technical issues caused loss of data in the early days </w:t>
      </w:r>
      <w:r w:rsidR="004E10DD">
        <w:t xml:space="preserve">of data collection </w:t>
      </w:r>
      <w:r w:rsidR="00BC1B92">
        <w:t xml:space="preserve">in the first room. Figure 7 showcases the setup in the second room. </w:t>
      </w:r>
    </w:p>
    <w:p w14:paraId="0D3F11D4" w14:textId="77777777" w:rsidR="00785896" w:rsidRDefault="007C567A" w:rsidP="00785896">
      <w:pPr>
        <w:keepNext/>
        <w:jc w:val="center"/>
      </w:pPr>
      <w:r>
        <w:rPr>
          <w:noProof/>
        </w:rPr>
        <w:lastRenderedPageBreak/>
        <w:drawing>
          <wp:inline distT="0" distB="0" distL="0" distR="0" wp14:anchorId="4F3BF70D" wp14:editId="49995D76">
            <wp:extent cx="3342013" cy="2507672"/>
            <wp:effectExtent l="0" t="0" r="0" b="6985"/>
            <wp:docPr id="2109549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4183" cy="2524307"/>
                    </a:xfrm>
                    <a:prstGeom prst="rect">
                      <a:avLst/>
                    </a:prstGeom>
                    <a:noFill/>
                    <a:ln>
                      <a:noFill/>
                    </a:ln>
                  </pic:spPr>
                </pic:pic>
              </a:graphicData>
            </a:graphic>
          </wp:inline>
        </w:drawing>
      </w:r>
    </w:p>
    <w:p w14:paraId="79050F39" w14:textId="5BC387DC" w:rsidR="007C567A" w:rsidRDefault="00785896" w:rsidP="00785896">
      <w:pPr>
        <w:pStyle w:val="Caption"/>
        <w:jc w:val="center"/>
      </w:pPr>
      <w:r>
        <w:t xml:space="preserve">Figure </w:t>
      </w:r>
      <w:fldSimple w:instr=" SEQ Figure \* ARABIC ">
        <w:r w:rsidR="00D40169">
          <w:rPr>
            <w:noProof/>
          </w:rPr>
          <w:t>7</w:t>
        </w:r>
      </w:fldSimple>
      <w:r>
        <w:t xml:space="preserve">.  </w:t>
      </w:r>
      <w:r w:rsidRPr="003C24C0">
        <w:t>Second Greenhouse Room at Week 0 of Collection</w:t>
      </w:r>
    </w:p>
    <w:p w14:paraId="491246DF" w14:textId="2AEF5762" w:rsidR="00F9339E" w:rsidDel="007B1346" w:rsidRDefault="00F9339E" w:rsidP="00F74FAC">
      <w:pPr>
        <w:rPr>
          <w:del w:id="61" w:author="Hart, John M" w:date="2023-08-27T12:01:00Z"/>
        </w:rPr>
      </w:pPr>
    </w:p>
    <w:p w14:paraId="1E215361" w14:textId="1EF6C051" w:rsidR="00892971" w:rsidRDefault="00892971" w:rsidP="00892971">
      <w:pPr>
        <w:pStyle w:val="Heading3"/>
      </w:pPr>
      <w:bookmarkStart w:id="62" w:name="_Toc137089111"/>
      <w:r>
        <w:t>3.</w:t>
      </w:r>
      <w:r w:rsidR="009B19C3">
        <w:t>1</w:t>
      </w:r>
      <w:r>
        <w:t>.</w:t>
      </w:r>
      <w:r w:rsidR="009B19C3">
        <w:t>2</w:t>
      </w:r>
      <w:r>
        <w:t xml:space="preserve"> ZED Camera </w:t>
      </w:r>
      <w:r w:rsidR="00A51F5A">
        <w:t xml:space="preserve">and Data Collection </w:t>
      </w:r>
      <w:r>
        <w:t>Setup</w:t>
      </w:r>
      <w:bookmarkEnd w:id="62"/>
    </w:p>
    <w:p w14:paraId="794BCD55" w14:textId="3A158974" w:rsidR="0074387D" w:rsidRPr="00785896" w:rsidRDefault="00A13B3F" w:rsidP="00785896">
      <w:r>
        <w:t xml:space="preserve">Once the </w:t>
      </w:r>
      <w:r w:rsidR="0074387D">
        <w:t>subjects of the data collection were defined and ready</w:t>
      </w:r>
      <w:r>
        <w:t xml:space="preserve"> to be photographed,</w:t>
      </w:r>
      <w:r w:rsidR="0074387D">
        <w:t xml:space="preserve"> the next step was setting up the data collection tool. The ZED camera and ZED box, a processing unit used for the camera, were fastened onto a wooden plank</w:t>
      </w:r>
      <w:ins w:id="63" w:author="Hart, John M" w:date="2023-08-27T12:02:00Z">
        <w:r w:rsidR="007B1346">
          <w:t>,</w:t>
        </w:r>
      </w:ins>
      <w:r w:rsidR="0074387D">
        <w:t xml:space="preserve"> and placed near the ceiling</w:t>
      </w:r>
      <w:ins w:id="64" w:author="Hart, John M" w:date="2023-08-27T12:03:00Z">
        <w:r w:rsidR="007B1346">
          <w:t xml:space="preserve"> as seen in</w:t>
        </w:r>
      </w:ins>
      <w:del w:id="65" w:author="Hart, John M" w:date="2023-08-27T12:03:00Z">
        <w:r w:rsidR="00AA7664" w:rsidDel="007B1346">
          <w:delText>.</w:delText>
        </w:r>
      </w:del>
      <w:r>
        <w:t xml:space="preserve"> Figure 8</w:t>
      </w:r>
      <w:del w:id="66" w:author="Hart, John M" w:date="2023-08-27T12:03:00Z">
        <w:r w:rsidR="00AA7664" w:rsidDel="007B1346">
          <w:delText xml:space="preserve"> is an image taken of the camera and box fastened to the wooden plank attached near the ceiling</w:delText>
        </w:r>
      </w:del>
      <w:r w:rsidR="00AA7664">
        <w:t>.</w:t>
      </w:r>
    </w:p>
    <w:p w14:paraId="40A40F79" w14:textId="77777777" w:rsidR="00785896" w:rsidRDefault="0074387D" w:rsidP="00785896">
      <w:pPr>
        <w:keepNext/>
        <w:jc w:val="center"/>
      </w:pPr>
      <w:r>
        <w:rPr>
          <w:noProof/>
        </w:rPr>
        <w:drawing>
          <wp:inline distT="0" distB="0" distL="0" distR="0" wp14:anchorId="77B50411" wp14:editId="326DAB57">
            <wp:extent cx="1927648" cy="3755814"/>
            <wp:effectExtent l="318" t="0" r="0" b="0"/>
            <wp:docPr id="914139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1568"/>
                    <a:stretch/>
                  </pic:blipFill>
                  <pic:spPr bwMode="auto">
                    <a:xfrm rot="5400000">
                      <a:off x="0" y="0"/>
                      <a:ext cx="1935682" cy="3771467"/>
                    </a:xfrm>
                    <a:prstGeom prst="rect">
                      <a:avLst/>
                    </a:prstGeom>
                    <a:noFill/>
                    <a:ln>
                      <a:noFill/>
                    </a:ln>
                    <a:extLst>
                      <a:ext uri="{53640926-AAD7-44D8-BBD7-CCE9431645EC}">
                        <a14:shadowObscured xmlns:a14="http://schemas.microsoft.com/office/drawing/2010/main"/>
                      </a:ext>
                    </a:extLst>
                  </pic:spPr>
                </pic:pic>
              </a:graphicData>
            </a:graphic>
          </wp:inline>
        </w:drawing>
      </w:r>
    </w:p>
    <w:p w14:paraId="35D34DE6" w14:textId="70A4A70F" w:rsidR="0074387D" w:rsidRDefault="00785896" w:rsidP="00785896">
      <w:pPr>
        <w:pStyle w:val="Caption"/>
        <w:jc w:val="center"/>
      </w:pPr>
      <w:r>
        <w:t xml:space="preserve">Figure </w:t>
      </w:r>
      <w:fldSimple w:instr=" SEQ Figure \* ARABIC ">
        <w:r w:rsidR="00D40169">
          <w:rPr>
            <w:noProof/>
          </w:rPr>
          <w:t>8</w:t>
        </w:r>
      </w:fldSimple>
      <w:r>
        <w:t xml:space="preserve">.  </w:t>
      </w:r>
      <w:r w:rsidRPr="008A31A4">
        <w:t>ZED Camera and ZED Box on Plank Bottom-Up View</w:t>
      </w:r>
    </w:p>
    <w:p w14:paraId="7F66E643" w14:textId="08C9A8D5" w:rsidR="0074387D" w:rsidRDefault="00A13B3F" w:rsidP="0074387D">
      <w:r>
        <w:t>To</w:t>
      </w:r>
      <w:r w:rsidR="00DE71D0">
        <w:t xml:space="preserve"> access the ZED box, the ZED </w:t>
      </w:r>
      <w:r w:rsidR="004A6643">
        <w:t>SDK</w:t>
      </w:r>
      <w:r w:rsidR="00DE71D0">
        <w:t xml:space="preserve"> </w:t>
      </w:r>
      <w:ins w:id="67" w:author="Hart, John M" w:date="2023-08-27T12:03:00Z">
        <w:r w:rsidR="007B1346">
          <w:t xml:space="preserve">was </w:t>
        </w:r>
      </w:ins>
      <w:r w:rsidR="00DE71D0">
        <w:t xml:space="preserve">installed </w:t>
      </w:r>
      <w:del w:id="68" w:author="Hart, John M" w:date="2023-08-27T12:04:00Z">
        <w:r w:rsidR="00DE71D0" w:rsidDel="007B1346">
          <w:delText>o</w:delText>
        </w:r>
      </w:del>
      <w:ins w:id="69" w:author="Hart, John M" w:date="2023-08-27T12:04:00Z">
        <w:r w:rsidR="007B1346">
          <w:t>i</w:t>
        </w:r>
      </w:ins>
      <w:r w:rsidR="00DE71D0">
        <w:t>nto the box</w:t>
      </w:r>
      <w:del w:id="70" w:author="Hart, John M" w:date="2023-08-27T12:05:00Z">
        <w:r w:rsidR="00DE71D0" w:rsidDel="007B1346">
          <w:delText>, and</w:delText>
        </w:r>
      </w:del>
      <w:ins w:id="71" w:author="Hart, John M" w:date="2023-08-27T12:05:00Z">
        <w:r w:rsidR="007B1346">
          <w:t xml:space="preserve"> interfacing with</w:t>
        </w:r>
      </w:ins>
      <w:r w:rsidR="00DE71D0">
        <w:t xml:space="preserve"> the connected ZED camera, </w:t>
      </w:r>
      <w:ins w:id="72" w:author="Hart, John M" w:date="2023-08-27T12:05:00Z">
        <w:r w:rsidR="00700C56">
          <w:t xml:space="preserve">also </w:t>
        </w:r>
      </w:ins>
      <w:r w:rsidR="00DE71D0">
        <w:t xml:space="preserve">a switch was set up to be used as an interface between a laptop and the ZED box. </w:t>
      </w:r>
      <w:r w:rsidR="0074387D">
        <w:t xml:space="preserve">The ZED camera was connected to the ZED box through a USB type A 3.0 cable. The ZED box was connected to </w:t>
      </w:r>
      <w:del w:id="73" w:author="Hart, John M" w:date="2023-08-27T12:06:00Z">
        <w:r w:rsidR="0074387D" w:rsidDel="00700C56">
          <w:delText xml:space="preserve">a </w:delText>
        </w:r>
      </w:del>
      <w:ins w:id="74" w:author="Hart, John M" w:date="2023-08-27T12:06:00Z">
        <w:r w:rsidR="00700C56">
          <w:t xml:space="preserve">the </w:t>
        </w:r>
      </w:ins>
      <w:r w:rsidR="0074387D">
        <w:t xml:space="preserve">switch </w:t>
      </w:r>
      <w:del w:id="75" w:author="Hart, John M" w:date="2023-08-27T12:07:00Z">
        <w:r w:rsidR="0074387D" w:rsidDel="00700C56">
          <w:delText>through an ethernet cable. A</w:delText>
        </w:r>
      </w:del>
      <w:ins w:id="76" w:author="Hart, John M" w:date="2023-08-27T12:07:00Z">
        <w:r w:rsidR="00700C56">
          <w:t>a</w:t>
        </w:r>
      </w:ins>
      <w:r w:rsidR="0074387D">
        <w:t xml:space="preserve">nd the switch </w:t>
      </w:r>
      <w:del w:id="77" w:author="Hart, John M" w:date="2023-08-27T12:07:00Z">
        <w:r w:rsidR="0074387D" w:rsidDel="00700C56">
          <w:delText xml:space="preserve">was </w:delText>
        </w:r>
      </w:del>
      <w:r w:rsidR="0074387D">
        <w:t xml:space="preserve">connected to </w:t>
      </w:r>
      <w:r w:rsidR="00DE71D0">
        <w:t>a</w:t>
      </w:r>
      <w:r w:rsidR="0074387D">
        <w:t xml:space="preserve"> laptop </w:t>
      </w:r>
      <w:ins w:id="78" w:author="Hart, John M" w:date="2023-08-27T12:07:00Z">
        <w:r w:rsidR="00700C56">
          <w:t xml:space="preserve">both </w:t>
        </w:r>
      </w:ins>
      <w:r w:rsidR="0074387D">
        <w:t>through</w:t>
      </w:r>
      <w:del w:id="79" w:author="Hart, John M" w:date="2023-08-27T12:07:00Z">
        <w:r w:rsidR="0074387D" w:rsidDel="00700C56">
          <w:delText xml:space="preserve"> an</w:delText>
        </w:r>
      </w:del>
      <w:r w:rsidR="0074387D">
        <w:t xml:space="preserve"> ethernet cable</w:t>
      </w:r>
      <w:ins w:id="80" w:author="Hart, John M" w:date="2023-08-27T12:07:00Z">
        <w:r w:rsidR="00700C56">
          <w:t>s</w:t>
        </w:r>
      </w:ins>
      <w:r w:rsidR="00AA4F83">
        <w:t xml:space="preserve">. </w:t>
      </w:r>
      <w:r w:rsidR="00AA7664">
        <w:t>Figure 9 show</w:t>
      </w:r>
      <w:del w:id="81" w:author="Hart, John M" w:date="2023-08-27T12:07:00Z">
        <w:r w:rsidR="00AA7664" w:rsidDel="00700C56">
          <w:delText>case</w:delText>
        </w:r>
      </w:del>
      <w:r w:rsidR="00AA7664">
        <w:t xml:space="preserve">s the switch used and the power strip </w:t>
      </w:r>
      <w:del w:id="82" w:author="Hart, John M" w:date="2023-08-27T12:08:00Z">
        <w:r w:rsidR="00AA7664" w:rsidDel="00700C56">
          <w:delText>used to power</w:delText>
        </w:r>
      </w:del>
      <w:ins w:id="83" w:author="Hart, John M" w:date="2023-08-27T12:08:00Z">
        <w:r w:rsidR="00700C56">
          <w:t>for</w:t>
        </w:r>
      </w:ins>
      <w:r w:rsidR="00AA7664">
        <w:t xml:space="preserve"> the ZED Box, ZED Camera, and switch. </w:t>
      </w:r>
    </w:p>
    <w:p w14:paraId="41A0A363" w14:textId="77777777" w:rsidR="00AA7664" w:rsidRDefault="00AA7664" w:rsidP="00AA7664">
      <w:pPr>
        <w:keepNext/>
        <w:jc w:val="center"/>
      </w:pPr>
      <w:r>
        <w:rPr>
          <w:noProof/>
        </w:rPr>
        <w:lastRenderedPageBreak/>
        <w:drawing>
          <wp:inline distT="0" distB="0" distL="0" distR="0" wp14:anchorId="4B18D09D" wp14:editId="1207F1ED">
            <wp:extent cx="2646218" cy="1985584"/>
            <wp:effectExtent l="0" t="0" r="1905" b="0"/>
            <wp:docPr id="1322496740" name="Picture 5" descr="A picture containing electrical wiring, electrical supply, connecto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6740" name="Picture 5" descr="A picture containing electrical wiring, electrical supply, connector, c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4283" cy="1999139"/>
                    </a:xfrm>
                    <a:prstGeom prst="rect">
                      <a:avLst/>
                    </a:prstGeom>
                    <a:noFill/>
                    <a:ln>
                      <a:noFill/>
                    </a:ln>
                  </pic:spPr>
                </pic:pic>
              </a:graphicData>
            </a:graphic>
          </wp:inline>
        </w:drawing>
      </w:r>
    </w:p>
    <w:p w14:paraId="4665920C" w14:textId="79076A08" w:rsidR="00AA7664" w:rsidRDefault="00AA7664" w:rsidP="00AA7664">
      <w:pPr>
        <w:pStyle w:val="Caption"/>
        <w:jc w:val="center"/>
      </w:pPr>
      <w:r>
        <w:t xml:space="preserve">Figure </w:t>
      </w:r>
      <w:fldSimple w:instr=" SEQ Figure \* ARABIC ">
        <w:r w:rsidR="00D40169">
          <w:rPr>
            <w:noProof/>
          </w:rPr>
          <w:t>9</w:t>
        </w:r>
      </w:fldSimple>
      <w:r>
        <w:t xml:space="preserve">.  </w:t>
      </w:r>
      <w:r w:rsidRPr="00DC0DEA">
        <w:t>Switch connected to ZED Box</w:t>
      </w:r>
    </w:p>
    <w:p w14:paraId="41ECA1A2" w14:textId="47A2019C" w:rsidR="00D22DF0" w:rsidRPr="00336025" w:rsidRDefault="005A28CD" w:rsidP="0074387D">
      <w:pPr>
        <w:rPr>
          <w:color w:val="000000" w:themeColor="text1"/>
        </w:rPr>
      </w:pPr>
      <w:r w:rsidRPr="00336025">
        <w:rPr>
          <w:color w:val="000000" w:themeColor="text1"/>
        </w:rPr>
        <w:t xml:space="preserve">This initial part of </w:t>
      </w:r>
      <w:ins w:id="84" w:author="Hart, John M" w:date="2023-08-27T12:08:00Z">
        <w:r w:rsidR="00700C56">
          <w:rPr>
            <w:color w:val="000000" w:themeColor="text1"/>
          </w:rPr>
          <w:t xml:space="preserve">getting </w:t>
        </w:r>
      </w:ins>
      <w:ins w:id="85" w:author="Hart, John M" w:date="2023-08-27T12:10:00Z">
        <w:r w:rsidR="00700C56">
          <w:rPr>
            <w:color w:val="000000" w:themeColor="text1"/>
          </w:rPr>
          <w:t>the equipment</w:t>
        </w:r>
      </w:ins>
      <w:ins w:id="86" w:author="Hart, John M" w:date="2023-08-27T12:08:00Z">
        <w:r w:rsidR="00700C56">
          <w:rPr>
            <w:color w:val="000000" w:themeColor="text1"/>
          </w:rPr>
          <w:t xml:space="preserve"> </w:t>
        </w:r>
      </w:ins>
      <w:r w:rsidRPr="00336025">
        <w:rPr>
          <w:color w:val="000000" w:themeColor="text1"/>
        </w:rPr>
        <w:t xml:space="preserve">setup involved many issues. One of the biggest issues </w:t>
      </w:r>
      <w:r w:rsidR="00334511" w:rsidRPr="00336025">
        <w:rPr>
          <w:color w:val="000000" w:themeColor="text1"/>
        </w:rPr>
        <w:t>was</w:t>
      </w:r>
      <w:r w:rsidRPr="00336025">
        <w:rPr>
          <w:color w:val="000000" w:themeColor="text1"/>
        </w:rPr>
        <w:t xml:space="preserve"> networking related. </w:t>
      </w:r>
      <w:r w:rsidR="00D22DF0" w:rsidRPr="00336025">
        <w:rPr>
          <w:color w:val="000000" w:themeColor="text1"/>
        </w:rPr>
        <w:t xml:space="preserve">Initial attempts at connecting the ZED box to the school’s network via the switch to be able to access the camera remotely were unsuccessful as the school’s infrastructure didn’t allow it. </w:t>
      </w:r>
      <w:r w:rsidR="00A3599A" w:rsidRPr="00336025">
        <w:rPr>
          <w:color w:val="000000" w:themeColor="text1"/>
        </w:rPr>
        <w:t xml:space="preserve">Other local networking issues </w:t>
      </w:r>
      <w:r w:rsidR="00642A1C" w:rsidRPr="00336025">
        <w:rPr>
          <w:color w:val="000000" w:themeColor="text1"/>
        </w:rPr>
        <w:t xml:space="preserve">arose </w:t>
      </w:r>
      <w:r w:rsidR="00A3599A" w:rsidRPr="00336025">
        <w:rPr>
          <w:color w:val="000000" w:themeColor="text1"/>
        </w:rPr>
        <w:t xml:space="preserve">involving the </w:t>
      </w:r>
      <w:r w:rsidR="00642A1C" w:rsidRPr="00336025">
        <w:rPr>
          <w:color w:val="000000" w:themeColor="text1"/>
        </w:rPr>
        <w:t>static vs dynamic IP configuration of the ZED box.</w:t>
      </w:r>
    </w:p>
    <w:p w14:paraId="459E9A83" w14:textId="2FA83F19" w:rsidR="00972D04" w:rsidRDefault="00334511" w:rsidP="0074387D">
      <w:r>
        <w:t xml:space="preserve">Once access to the ZED box and ZED camera was established the calibration and basic setup of the camera to be able to take appropriate </w:t>
      </w:r>
      <w:r w:rsidR="00842227">
        <w:t>recordings</w:t>
      </w:r>
      <w:r>
        <w:t xml:space="preserve"> was the next step. </w:t>
      </w:r>
      <w:r w:rsidR="00972D04">
        <w:t xml:space="preserve">Utilizing the ZED </w:t>
      </w:r>
      <w:r w:rsidR="0091449C">
        <w:t>API</w:t>
      </w:r>
      <w:r w:rsidR="00972D04">
        <w:t xml:space="preserve"> integrated with the ZED </w:t>
      </w:r>
      <w:r w:rsidR="004A6643">
        <w:t>SDK</w:t>
      </w:r>
      <w:r w:rsidR="00972D04">
        <w:t xml:space="preserve"> on the ZED Box, it</w:t>
      </w:r>
      <w:r w:rsidR="00D85959">
        <w:t xml:space="preserve"> wa</w:t>
      </w:r>
      <w:r w:rsidR="00972D04">
        <w:t xml:space="preserve">s simple to connect to the ZED Camera and capture a recording. Some of the image settings weren’t adequate for the scene and had to </w:t>
      </w:r>
      <w:r w:rsidR="00D85959">
        <w:t xml:space="preserve">be </w:t>
      </w:r>
      <w:r w:rsidR="00972D04">
        <w:t>tweak</w:t>
      </w:r>
      <w:r w:rsidR="00D85959">
        <w:t>ed, including</w:t>
      </w:r>
      <w:r w:rsidR="00972D04">
        <w:t xml:space="preserve"> the exposure, gamma, and white balance. There seemed to be a few bugs with the camera that made this process difficult. The ‘auto’ versions of these settings were often ineffective.</w:t>
      </w:r>
      <w:r w:rsidR="00D85959">
        <w:t xml:space="preserve"> Figure 10 and 11 show common occurrences when capturing images with the ZED camera where the auto exposure and auto white balance wouldn’t behave adequately.</w:t>
      </w:r>
    </w:p>
    <w:p w14:paraId="40AEFC47" w14:textId="77777777" w:rsidR="00785896" w:rsidRDefault="00972D04" w:rsidP="00785896">
      <w:pPr>
        <w:keepNext/>
        <w:jc w:val="center"/>
      </w:pPr>
      <w:r>
        <w:rPr>
          <w:b/>
          <w:bCs/>
          <w:noProof/>
        </w:rPr>
        <w:drawing>
          <wp:inline distT="0" distB="0" distL="0" distR="0" wp14:anchorId="66A028C2" wp14:editId="4B6CBED1">
            <wp:extent cx="4087091" cy="2300735"/>
            <wp:effectExtent l="0" t="0" r="8890" b="4445"/>
            <wp:docPr id="151693234" name="Picture 6" descr="A close-up of a gri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34" name="Picture 6" descr="A close-up of a grid&#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3206" cy="2304177"/>
                    </a:xfrm>
                    <a:prstGeom prst="rect">
                      <a:avLst/>
                    </a:prstGeom>
                    <a:noFill/>
                    <a:ln>
                      <a:noFill/>
                    </a:ln>
                  </pic:spPr>
                </pic:pic>
              </a:graphicData>
            </a:graphic>
          </wp:inline>
        </w:drawing>
      </w:r>
    </w:p>
    <w:p w14:paraId="4B7E3B08" w14:textId="669F9095" w:rsidR="00972D04" w:rsidRDefault="00785896" w:rsidP="00785896">
      <w:pPr>
        <w:pStyle w:val="Caption"/>
        <w:jc w:val="center"/>
      </w:pPr>
      <w:r>
        <w:t xml:space="preserve">Figure </w:t>
      </w:r>
      <w:fldSimple w:instr=" SEQ Figure \* ARABIC ">
        <w:r w:rsidR="00D40169">
          <w:rPr>
            <w:noProof/>
          </w:rPr>
          <w:t>10</w:t>
        </w:r>
      </w:fldSimple>
      <w:r>
        <w:t xml:space="preserve">.  </w:t>
      </w:r>
      <w:r w:rsidRPr="001A4FF3">
        <w:t>ZED Image Capture at ‘auto’ exposure</w:t>
      </w:r>
    </w:p>
    <w:p w14:paraId="479483B6" w14:textId="77777777" w:rsidR="00972D04" w:rsidRDefault="00972D04" w:rsidP="00972D04">
      <w:pPr>
        <w:jc w:val="center"/>
      </w:pPr>
    </w:p>
    <w:p w14:paraId="0798ABC4" w14:textId="77777777" w:rsidR="00785896" w:rsidRDefault="00972D04" w:rsidP="00785896">
      <w:pPr>
        <w:keepNext/>
        <w:jc w:val="center"/>
      </w:pPr>
      <w:r>
        <w:rPr>
          <w:noProof/>
        </w:rPr>
        <w:lastRenderedPageBreak/>
        <w:drawing>
          <wp:inline distT="0" distB="0" distL="0" distR="0" wp14:anchorId="484FDE04" wp14:editId="4DD97CAC">
            <wp:extent cx="3605600" cy="2029691"/>
            <wp:effectExtent l="0" t="0" r="0" b="8890"/>
            <wp:docPr id="1527251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1482" cy="2033002"/>
                    </a:xfrm>
                    <a:prstGeom prst="rect">
                      <a:avLst/>
                    </a:prstGeom>
                    <a:noFill/>
                    <a:ln>
                      <a:noFill/>
                    </a:ln>
                  </pic:spPr>
                </pic:pic>
              </a:graphicData>
            </a:graphic>
          </wp:inline>
        </w:drawing>
      </w:r>
    </w:p>
    <w:p w14:paraId="7F8F38E3" w14:textId="6332608A" w:rsidR="00972D04" w:rsidRDefault="00785896" w:rsidP="00785896">
      <w:pPr>
        <w:pStyle w:val="Caption"/>
        <w:jc w:val="center"/>
      </w:pPr>
      <w:r>
        <w:t xml:space="preserve">Figure </w:t>
      </w:r>
      <w:fldSimple w:instr=" SEQ Figure \* ARABIC ">
        <w:r w:rsidR="00D40169">
          <w:rPr>
            <w:noProof/>
          </w:rPr>
          <w:t>11</w:t>
        </w:r>
      </w:fldSimple>
      <w:r>
        <w:t xml:space="preserve">.  </w:t>
      </w:r>
      <w:r w:rsidRPr="00482507">
        <w:t>ZED Image Capture at ‘auto’ white balance</w:t>
      </w:r>
    </w:p>
    <w:p w14:paraId="1F64B77A" w14:textId="0AB8FBBB" w:rsidR="00972D04" w:rsidRDefault="00774CF7" w:rsidP="00972D04">
      <w:r>
        <w:t xml:space="preserve">Even when exposure and white balance settings </w:t>
      </w:r>
      <w:r w:rsidR="00625F11">
        <w:t xml:space="preserve">were </w:t>
      </w:r>
      <w:r w:rsidR="00972D04">
        <w:t xml:space="preserve">manually </w:t>
      </w:r>
      <w:r>
        <w:t xml:space="preserve">modified, </w:t>
      </w:r>
      <w:r w:rsidR="00972D04">
        <w:t xml:space="preserve">the behavior </w:t>
      </w:r>
      <w:r>
        <w:t xml:space="preserve">sometimes </w:t>
      </w:r>
      <w:r w:rsidR="00972D04">
        <w:t xml:space="preserve">didn’t change. </w:t>
      </w:r>
      <w:r>
        <w:t>The conclusion arrived after experimenting with resolving the issue was that manually entering settings required more ‘camera on’ time to calibrate. When directing the ZED camera to take longer captures, these manual setting modifications were enacted and resulted in appropriate images as show</w:t>
      </w:r>
      <w:ins w:id="87" w:author="Hart, John M" w:date="2023-08-27T12:13:00Z">
        <w:r w:rsidR="00700C56">
          <w:t>n</w:t>
        </w:r>
      </w:ins>
      <w:del w:id="88" w:author="Hart, John M" w:date="2023-08-27T12:13:00Z">
        <w:r w:rsidDel="00700C56">
          <w:delText>cased</w:delText>
        </w:r>
      </w:del>
      <w:r>
        <w:t xml:space="preserve"> in Figure 12.</w:t>
      </w:r>
    </w:p>
    <w:p w14:paraId="298468DF" w14:textId="77777777" w:rsidR="002D3037" w:rsidRDefault="002D3037" w:rsidP="00972D04"/>
    <w:p w14:paraId="2DB38466" w14:textId="77777777" w:rsidR="00785896" w:rsidRDefault="002D3037" w:rsidP="00785896">
      <w:pPr>
        <w:keepNext/>
        <w:jc w:val="center"/>
      </w:pPr>
      <w:r>
        <w:rPr>
          <w:noProof/>
        </w:rPr>
        <w:drawing>
          <wp:inline distT="0" distB="0" distL="0" distR="0" wp14:anchorId="6DBD2DE2" wp14:editId="6557C6B0">
            <wp:extent cx="4094074" cy="2299855"/>
            <wp:effectExtent l="0" t="0" r="1905" b="5715"/>
            <wp:docPr id="2015938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96467" cy="2301199"/>
                    </a:xfrm>
                    <a:prstGeom prst="rect">
                      <a:avLst/>
                    </a:prstGeom>
                    <a:noFill/>
                    <a:ln>
                      <a:noFill/>
                    </a:ln>
                  </pic:spPr>
                </pic:pic>
              </a:graphicData>
            </a:graphic>
          </wp:inline>
        </w:drawing>
      </w:r>
    </w:p>
    <w:p w14:paraId="471783CE" w14:textId="6293D7AF" w:rsidR="002D3037" w:rsidRDefault="00785896" w:rsidP="00785896">
      <w:pPr>
        <w:pStyle w:val="Caption"/>
        <w:jc w:val="center"/>
      </w:pPr>
      <w:r>
        <w:t xml:space="preserve">Figure </w:t>
      </w:r>
      <w:fldSimple w:instr=" SEQ Figure \* ARABIC ">
        <w:r w:rsidR="00D40169">
          <w:rPr>
            <w:noProof/>
          </w:rPr>
          <w:t>12</w:t>
        </w:r>
      </w:fldSimple>
      <w:r>
        <w:t xml:space="preserve">.  </w:t>
      </w:r>
      <w:r w:rsidRPr="00893427">
        <w:t>ZED Image Capture properly calibrated</w:t>
      </w:r>
    </w:p>
    <w:p w14:paraId="4486DC90" w14:textId="3AD9CA43" w:rsidR="00FE59D5" w:rsidRDefault="00334511" w:rsidP="0074387D">
      <w:r>
        <w:t xml:space="preserve">Once the ZED camera was calibrated to take the appropriate photos, the next </w:t>
      </w:r>
      <w:r w:rsidR="00972D04">
        <w:t xml:space="preserve">step was writing and setting up the scripts that would automatically collect the recordings throughout the next few months. </w:t>
      </w:r>
      <w:r w:rsidR="00E41ECD">
        <w:t xml:space="preserve">This involved utilizing the ZED </w:t>
      </w:r>
      <w:r w:rsidR="004A6643">
        <w:t>SDK</w:t>
      </w:r>
      <w:r w:rsidR="00E41ECD">
        <w:t xml:space="preserve"> to take </w:t>
      </w:r>
      <w:del w:id="89" w:author="Hart, John M" w:date="2023-08-27T12:15:00Z">
        <w:r w:rsidR="00E41ECD" w:rsidDel="00F11285">
          <w:delText>‘.</w:delText>
        </w:r>
      </w:del>
      <w:r w:rsidR="004A6643">
        <w:t>SVO</w:t>
      </w:r>
      <w:del w:id="90" w:author="Hart, John M" w:date="2023-08-27T12:15:00Z">
        <w:r w:rsidR="00E41ECD" w:rsidDel="00F11285">
          <w:delText>’</w:delText>
        </w:r>
      </w:del>
      <w:r w:rsidR="00E41ECD">
        <w:t xml:space="preserve"> recordings. These recordings are various frame captures of the camera and can be processed by the ZED </w:t>
      </w:r>
      <w:r w:rsidR="004A6643">
        <w:t>SDK</w:t>
      </w:r>
      <w:r w:rsidR="00E41ECD">
        <w:t xml:space="preserve"> to create plain </w:t>
      </w:r>
      <w:r w:rsidR="004A6643">
        <w:t>2D</w:t>
      </w:r>
      <w:r w:rsidR="00E41ECD">
        <w:t xml:space="preserve"> images, point clouds, meshes, and other renderings not </w:t>
      </w:r>
      <w:del w:id="91" w:author="Hart, John M" w:date="2023-08-27T12:15:00Z">
        <w:r w:rsidR="00E41ECD" w:rsidDel="00F11285">
          <w:delText xml:space="preserve">relevant </w:delText>
        </w:r>
      </w:del>
      <w:ins w:id="92" w:author="Hart, John M" w:date="2023-08-27T12:15:00Z">
        <w:r w:rsidR="00F11285">
          <w:t xml:space="preserve">needed </w:t>
        </w:r>
      </w:ins>
      <w:r w:rsidR="00E41ECD">
        <w:t xml:space="preserve">in this project. </w:t>
      </w:r>
      <w:r w:rsidR="002035AB">
        <w:t xml:space="preserve">The code </w:t>
      </w:r>
      <w:r w:rsidR="00B0370A">
        <w:t xml:space="preserve">that directs the camera to </w:t>
      </w:r>
      <w:r w:rsidR="002035AB">
        <w:t>captur</w:t>
      </w:r>
      <w:r w:rsidR="00B0370A">
        <w:t>e</w:t>
      </w:r>
      <w:r w:rsidR="002035AB">
        <w:t xml:space="preserve"> </w:t>
      </w:r>
      <w:del w:id="93" w:author="Hart, John M" w:date="2023-08-27T12:15:00Z">
        <w:r w:rsidR="002035AB" w:rsidDel="00F11285">
          <w:delText>.</w:delText>
        </w:r>
      </w:del>
      <w:r w:rsidR="004A6643">
        <w:t>SVO</w:t>
      </w:r>
      <w:r w:rsidR="002035AB">
        <w:t xml:space="preserve"> </w:t>
      </w:r>
      <w:r w:rsidR="002035AB">
        <w:lastRenderedPageBreak/>
        <w:t>recording</w:t>
      </w:r>
      <w:r w:rsidR="00B0370A">
        <w:t>s</w:t>
      </w:r>
      <w:r w:rsidR="002035AB">
        <w:t xml:space="preserve"> involves initializing the camera with the appropriate parameters and camera settings and then simply recording the frames.</w:t>
      </w:r>
      <w:r w:rsidR="00B0370A">
        <w:rPr>
          <w:rStyle w:val="FootnoteReference"/>
        </w:rPr>
        <w:footnoteReference w:id="1"/>
      </w:r>
    </w:p>
    <w:p w14:paraId="3D8BDC2E" w14:textId="65FC6234" w:rsidR="009B19C3" w:rsidRDefault="00EC616D" w:rsidP="0074387D">
      <w:proofErr w:type="gramStart"/>
      <w:r>
        <w:t>In order to</w:t>
      </w:r>
      <w:proofErr w:type="gramEnd"/>
      <w:r w:rsidR="002035AB">
        <w:t xml:space="preserve"> captur</w:t>
      </w:r>
      <w:r>
        <w:t>e</w:t>
      </w:r>
      <w:r w:rsidR="002035AB">
        <w:t xml:space="preserve"> </w:t>
      </w:r>
      <w:del w:id="94" w:author="Hart, John M" w:date="2023-08-27T12:20:00Z">
        <w:r w:rsidR="002035AB" w:rsidDel="00F11285">
          <w:delText>.</w:delText>
        </w:r>
      </w:del>
      <w:r w:rsidR="004A6643">
        <w:t>SVO</w:t>
      </w:r>
      <w:r w:rsidR="002035AB">
        <w:t xml:space="preserve"> recordings</w:t>
      </w:r>
      <w:r>
        <w:t xml:space="preserve"> recurringly over the course of a few months, a bash script was written that ran the </w:t>
      </w:r>
      <w:del w:id="95" w:author="Hart, John M" w:date="2023-08-27T12:21:00Z">
        <w:r w:rsidDel="00F11285">
          <w:delText>.</w:delText>
        </w:r>
      </w:del>
      <w:r w:rsidR="004A6643">
        <w:t>SVO</w:t>
      </w:r>
      <w:r>
        <w:t xml:space="preserve"> recording capture script in the background. At first the</w:t>
      </w:r>
      <w:r w:rsidR="002035AB">
        <w:t xml:space="preserve"> ‘</w:t>
      </w:r>
      <w:proofErr w:type="spellStart"/>
      <w:r w:rsidR="002035AB">
        <w:t>nohup</w:t>
      </w:r>
      <w:proofErr w:type="spellEnd"/>
      <w:r w:rsidR="002035AB">
        <w:t xml:space="preserve">’ </w:t>
      </w:r>
      <w:proofErr w:type="spellStart"/>
      <w:r w:rsidR="002035AB">
        <w:t>linux</w:t>
      </w:r>
      <w:proofErr w:type="spellEnd"/>
      <w:r w:rsidR="002035AB">
        <w:t xml:space="preserve"> command </w:t>
      </w:r>
      <w:r>
        <w:t>was used</w:t>
      </w:r>
      <w:r w:rsidR="002035AB">
        <w:t xml:space="preserve"> to run recordings in the background. </w:t>
      </w:r>
      <w:r>
        <w:t>However, t</w:t>
      </w:r>
      <w:r w:rsidR="00625F11">
        <w:t xml:space="preserve">his </w:t>
      </w:r>
      <w:r>
        <w:t xml:space="preserve">command led to some issues and thus the ‘screen’ </w:t>
      </w:r>
      <w:proofErr w:type="spellStart"/>
      <w:r>
        <w:t>linux</w:t>
      </w:r>
      <w:proofErr w:type="spellEnd"/>
      <w:r>
        <w:t xml:space="preserve"> command was used for the background operation. </w:t>
      </w:r>
      <w:r w:rsidR="002035AB">
        <w:t xml:space="preserve">An issue relating to camera overheating </w:t>
      </w:r>
      <w:r>
        <w:t>arose as well</w:t>
      </w:r>
      <w:r w:rsidR="002035AB">
        <w:t xml:space="preserve">. </w:t>
      </w:r>
      <w:r>
        <w:t>The only permanent solution found was</w:t>
      </w:r>
      <w:r w:rsidR="002035AB">
        <w:t xml:space="preserve"> making the resolution of the recordings 1080 p instead of 2K. </w:t>
      </w:r>
    </w:p>
    <w:p w14:paraId="1CACFBEF" w14:textId="09A5850A" w:rsidR="009B19C3" w:rsidRDefault="009B19C3" w:rsidP="009B19C3">
      <w:pPr>
        <w:pStyle w:val="Heading3"/>
      </w:pPr>
      <w:bookmarkStart w:id="96" w:name="_Toc137089113"/>
      <w:r>
        <w:t xml:space="preserve">3.1.3 </w:t>
      </w:r>
      <w:bookmarkEnd w:id="96"/>
      <w:r>
        <w:t>Control Photos</w:t>
      </w:r>
    </w:p>
    <w:p w14:paraId="3349B387" w14:textId="049C8E32" w:rsidR="009B19C3" w:rsidRPr="00785896" w:rsidRDefault="009B19C3" w:rsidP="009B19C3">
      <w:r>
        <w:t xml:space="preserve">Once data collection was setup, control and calibration photos were taken. These were taken to determine the precision and accuracy of the point clouds generated from the camera’s recordings and in case software calibration was needed. An artificial plant and a ruler at different distances from the camera were </w:t>
      </w:r>
      <w:del w:id="97" w:author="Hart, John M" w:date="2023-08-27T12:22:00Z">
        <w:r w:rsidDel="00F11285">
          <w:delText>photographed</w:delText>
        </w:r>
      </w:del>
      <w:ins w:id="98" w:author="Hart, John M" w:date="2023-08-27T12:22:00Z">
        <w:r w:rsidR="00F11285">
          <w:t>acquired</w:t>
        </w:r>
      </w:ins>
      <w:r>
        <w:t>. Figure 15 show</w:t>
      </w:r>
      <w:del w:id="99" w:author="Hart, John M" w:date="2023-08-27T12:22:00Z">
        <w:r w:rsidDel="00F11285">
          <w:delText>case</w:delText>
        </w:r>
      </w:del>
      <w:r>
        <w:t>s an image of an artificial plant. Figure 16 shows an image of a ruler directly below the camera. Figure 17 shows an image of a ruler in the far-right side of the image to measure distortion when nearing the edges of the camera’s field of view.</w:t>
      </w:r>
    </w:p>
    <w:p w14:paraId="2D790242" w14:textId="77777777" w:rsidR="009B19C3" w:rsidRPr="00D6363A" w:rsidRDefault="009B19C3" w:rsidP="009B19C3"/>
    <w:p w14:paraId="16586B01" w14:textId="77777777" w:rsidR="009B19C3" w:rsidRDefault="009B19C3" w:rsidP="009B19C3">
      <w:pPr>
        <w:keepNext/>
        <w:jc w:val="center"/>
      </w:pPr>
      <w:r>
        <w:rPr>
          <w:noProof/>
        </w:rPr>
        <w:drawing>
          <wp:inline distT="0" distB="0" distL="0" distR="0" wp14:anchorId="45E625B0" wp14:editId="29409ECA">
            <wp:extent cx="4020084" cy="2258291"/>
            <wp:effectExtent l="0" t="0" r="0" b="8890"/>
            <wp:docPr id="1701326668" name="Picture 9" descr="A plant on a black m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6668" name="Picture 9" descr="A plant on a black mat&#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5333" cy="2261239"/>
                    </a:xfrm>
                    <a:prstGeom prst="rect">
                      <a:avLst/>
                    </a:prstGeom>
                    <a:noFill/>
                    <a:ln>
                      <a:noFill/>
                    </a:ln>
                  </pic:spPr>
                </pic:pic>
              </a:graphicData>
            </a:graphic>
          </wp:inline>
        </w:drawing>
      </w:r>
    </w:p>
    <w:p w14:paraId="590DD4B6" w14:textId="77777777" w:rsidR="009B19C3" w:rsidRDefault="009B19C3" w:rsidP="009B19C3">
      <w:pPr>
        <w:pStyle w:val="Caption"/>
        <w:jc w:val="center"/>
      </w:pPr>
      <w:r>
        <w:t xml:space="preserve">Figure </w:t>
      </w:r>
      <w:fldSimple w:instr=" SEQ Figure \* ARABIC ">
        <w:r>
          <w:rPr>
            <w:noProof/>
          </w:rPr>
          <w:t>15</w:t>
        </w:r>
      </w:fldSimple>
      <w:r w:rsidRPr="00A76C2D">
        <w:t>.  Calibration Photo of Artificial Plant</w:t>
      </w:r>
    </w:p>
    <w:p w14:paraId="02A631AC" w14:textId="77777777" w:rsidR="009B19C3" w:rsidRPr="00D6363A" w:rsidRDefault="009B19C3" w:rsidP="009B19C3">
      <w:pPr>
        <w:jc w:val="center"/>
        <w:rPr>
          <w:b/>
          <w:bCs/>
        </w:rPr>
      </w:pPr>
      <w:r>
        <w:br/>
      </w:r>
    </w:p>
    <w:p w14:paraId="3CCC4802" w14:textId="77777777" w:rsidR="009B19C3" w:rsidRDefault="009B19C3" w:rsidP="009B19C3">
      <w:pPr>
        <w:keepNext/>
        <w:jc w:val="center"/>
      </w:pPr>
      <w:r>
        <w:rPr>
          <w:noProof/>
        </w:rPr>
        <w:lastRenderedPageBreak/>
        <w:drawing>
          <wp:inline distT="0" distB="0" distL="0" distR="0" wp14:anchorId="2F187AA9" wp14:editId="59265F9D">
            <wp:extent cx="4546600" cy="2559405"/>
            <wp:effectExtent l="0" t="0" r="6350" b="0"/>
            <wp:docPr id="2048036964" name="Picture 10" descr="A person standing on a lad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6964" name="Picture 10" descr="A person standing on a ladd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52882" cy="2562941"/>
                    </a:xfrm>
                    <a:prstGeom prst="rect">
                      <a:avLst/>
                    </a:prstGeom>
                    <a:noFill/>
                    <a:ln>
                      <a:noFill/>
                    </a:ln>
                  </pic:spPr>
                </pic:pic>
              </a:graphicData>
            </a:graphic>
          </wp:inline>
        </w:drawing>
      </w:r>
    </w:p>
    <w:p w14:paraId="03F35B3C" w14:textId="77777777" w:rsidR="009B19C3" w:rsidRDefault="009B19C3" w:rsidP="009B19C3">
      <w:pPr>
        <w:pStyle w:val="Caption"/>
        <w:jc w:val="center"/>
      </w:pPr>
      <w:r>
        <w:t xml:space="preserve">Figure </w:t>
      </w:r>
      <w:fldSimple w:instr=" SEQ Figure \* ARABIC ">
        <w:r>
          <w:rPr>
            <w:noProof/>
          </w:rPr>
          <w:t>16</w:t>
        </w:r>
      </w:fldSimple>
      <w:r>
        <w:t xml:space="preserve">.  </w:t>
      </w:r>
      <w:r w:rsidRPr="008C08FE">
        <w:t>Calibration Photo of Ruler at 150cm from Camera</w:t>
      </w:r>
    </w:p>
    <w:p w14:paraId="29FFC37F" w14:textId="77777777" w:rsidR="009B19C3" w:rsidRPr="00D6363A" w:rsidRDefault="009B19C3" w:rsidP="009B19C3">
      <w:pPr>
        <w:jc w:val="center"/>
        <w:rPr>
          <w:b/>
          <w:bCs/>
        </w:rPr>
      </w:pPr>
      <w:r>
        <w:br/>
      </w:r>
    </w:p>
    <w:p w14:paraId="53FBA98A" w14:textId="77777777" w:rsidR="009B19C3" w:rsidRDefault="009B19C3" w:rsidP="009B19C3">
      <w:pPr>
        <w:keepNext/>
        <w:jc w:val="center"/>
      </w:pPr>
      <w:r>
        <w:rPr>
          <w:noProof/>
        </w:rPr>
        <w:drawing>
          <wp:inline distT="0" distB="0" distL="0" distR="0" wp14:anchorId="302EE90C" wp14:editId="12AF3120">
            <wp:extent cx="4038600" cy="2273438"/>
            <wp:effectExtent l="0" t="0" r="0" b="0"/>
            <wp:docPr id="1259917053" name="Picture 11" descr="A person standing next to a grate with potte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7053" name="Picture 11" descr="A person standing next to a grate with potted plant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46355" cy="2277803"/>
                    </a:xfrm>
                    <a:prstGeom prst="rect">
                      <a:avLst/>
                    </a:prstGeom>
                    <a:noFill/>
                    <a:ln>
                      <a:noFill/>
                    </a:ln>
                  </pic:spPr>
                </pic:pic>
              </a:graphicData>
            </a:graphic>
          </wp:inline>
        </w:drawing>
      </w:r>
    </w:p>
    <w:p w14:paraId="78A3FB21" w14:textId="77777777" w:rsidR="009B19C3" w:rsidRDefault="009B19C3" w:rsidP="009B19C3">
      <w:pPr>
        <w:pStyle w:val="Caption"/>
        <w:jc w:val="center"/>
      </w:pPr>
      <w:r>
        <w:t xml:space="preserve">Figure </w:t>
      </w:r>
      <w:fldSimple w:instr=" SEQ Figure \* ARABIC ">
        <w:r>
          <w:rPr>
            <w:noProof/>
          </w:rPr>
          <w:t>17</w:t>
        </w:r>
      </w:fldSimple>
      <w:r>
        <w:t xml:space="preserve">.  </w:t>
      </w:r>
      <w:r w:rsidRPr="00540B77">
        <w:t>Calibration Photo of Ruler at 150cm from Camera on Right</w:t>
      </w:r>
    </w:p>
    <w:p w14:paraId="193EE391" w14:textId="77777777" w:rsidR="009B19C3" w:rsidRDefault="009B19C3" w:rsidP="0074387D"/>
    <w:p w14:paraId="53364619" w14:textId="77777777" w:rsidR="00DF49DC" w:rsidRDefault="00DF49DC" w:rsidP="0074387D"/>
    <w:p w14:paraId="0BAFF3C4" w14:textId="08DF6479" w:rsidR="00DF49DC" w:rsidRDefault="00DF49DC" w:rsidP="00DF49DC">
      <w:pPr>
        <w:pStyle w:val="Heading2"/>
      </w:pPr>
      <w:r>
        <w:t xml:space="preserve">3.3 </w:t>
      </w:r>
      <w:r w:rsidR="004E10DD">
        <w:t>Point Cloud and Image Generation</w:t>
      </w:r>
    </w:p>
    <w:p w14:paraId="6704556A" w14:textId="77777777" w:rsidR="0074387D" w:rsidRDefault="0074387D" w:rsidP="0074387D">
      <w:pPr>
        <w:jc w:val="center"/>
      </w:pPr>
    </w:p>
    <w:p w14:paraId="60CD45C6" w14:textId="362E5472" w:rsidR="00F74FAC" w:rsidRDefault="00892971" w:rsidP="00892971">
      <w:pPr>
        <w:pStyle w:val="Heading3"/>
      </w:pPr>
      <w:bookmarkStart w:id="100" w:name="_Toc137089112"/>
      <w:r>
        <w:t>3.</w:t>
      </w:r>
      <w:r w:rsidR="008636A4">
        <w:t>3</w:t>
      </w:r>
      <w:r>
        <w:t xml:space="preserve">.2 </w:t>
      </w:r>
      <w:bookmarkEnd w:id="100"/>
      <w:r w:rsidR="008636A4">
        <w:t xml:space="preserve">Point Cloud and Image </w:t>
      </w:r>
      <w:r w:rsidR="004E10DD">
        <w:t>Generation</w:t>
      </w:r>
    </w:p>
    <w:p w14:paraId="2F97CE30" w14:textId="458CBE39" w:rsidR="00CC60CE" w:rsidRDefault="00E0329D" w:rsidP="00E0329D">
      <w:r>
        <w:t xml:space="preserve">Once the data was collected properly the next step was to convert the raw </w:t>
      </w:r>
      <w:del w:id="101" w:author="Hart, John M" w:date="2023-08-27T12:23:00Z">
        <w:r w:rsidDel="00F11285">
          <w:delText>.</w:delText>
        </w:r>
      </w:del>
      <w:r w:rsidR="004A6643">
        <w:t>SVO</w:t>
      </w:r>
      <w:r>
        <w:t xml:space="preserve"> recordings into the files that would be used for the project: </w:t>
      </w:r>
      <w:r w:rsidR="004A6643">
        <w:t>2D</w:t>
      </w:r>
      <w:r>
        <w:t xml:space="preserve"> color</w:t>
      </w:r>
      <w:del w:id="102" w:author="Hart, John M" w:date="2023-08-27T12:23:00Z">
        <w:r w:rsidDel="00F11285">
          <w:delText>ed</w:delText>
        </w:r>
      </w:del>
      <w:r>
        <w:t xml:space="preserve"> images</w:t>
      </w:r>
      <w:r w:rsidR="004A6643">
        <w:t xml:space="preserve"> </w:t>
      </w:r>
      <w:r>
        <w:t xml:space="preserve">and point clouds. </w:t>
      </w:r>
      <w:r w:rsidR="002D4EED">
        <w:t xml:space="preserve">The ZED </w:t>
      </w:r>
      <w:r w:rsidR="004A6643">
        <w:t>SDK</w:t>
      </w:r>
      <w:r w:rsidR="002D4EED">
        <w:t xml:space="preserve"> contains the functionality and abstracts it to make it easy to use. Attributes like ‘VIEW.LEFT’ and ‘MEASURE.XYZ</w:t>
      </w:r>
      <w:r w:rsidR="00DF49DC">
        <w:t>RGBA</w:t>
      </w:r>
      <w:r w:rsidR="002D4EED">
        <w:t xml:space="preserve">’ </w:t>
      </w:r>
      <w:r w:rsidR="002D4EED">
        <w:lastRenderedPageBreak/>
        <w:t>allow</w:t>
      </w:r>
      <w:r w:rsidR="004A6643">
        <w:t xml:space="preserve"> easy extraction of</w:t>
      </w:r>
      <w:r w:rsidR="00D6363A">
        <w:t xml:space="preserve"> </w:t>
      </w:r>
      <w:r w:rsidR="004A6643">
        <w:t>2D</w:t>
      </w:r>
      <w:r w:rsidR="00D6363A">
        <w:t xml:space="preserve"> image</w:t>
      </w:r>
      <w:r w:rsidR="004A6643">
        <w:t>s</w:t>
      </w:r>
      <w:r w:rsidR="00D6363A">
        <w:t xml:space="preserve"> and point cloud</w:t>
      </w:r>
      <w:r w:rsidR="004A6643">
        <w:t>s</w:t>
      </w:r>
      <w:r w:rsidR="00D6363A">
        <w:t xml:space="preserve"> from </w:t>
      </w:r>
      <w:r w:rsidR="004A6643">
        <w:t>SVO</w:t>
      </w:r>
      <w:r w:rsidR="00D6363A">
        <w:t xml:space="preserve"> recording</w:t>
      </w:r>
      <w:r w:rsidR="004A6643">
        <w:t>s</w:t>
      </w:r>
      <w:r w:rsidR="00D6363A">
        <w:t>.</w:t>
      </w:r>
      <w:r w:rsidR="002F62C9">
        <w:t xml:space="preserve"> </w:t>
      </w:r>
      <w:r w:rsidR="004A6643">
        <w:t>An example</w:t>
      </w:r>
      <w:r w:rsidR="002F62C9">
        <w:t xml:space="preserve"> </w:t>
      </w:r>
      <w:r w:rsidR="004A6643">
        <w:t>2D</w:t>
      </w:r>
      <w:r w:rsidR="002F62C9">
        <w:t xml:space="preserve"> Image</w:t>
      </w:r>
      <w:r w:rsidR="004A6643">
        <w:t xml:space="preserve"> taken</w:t>
      </w:r>
      <w:r w:rsidR="002F62C9">
        <w:t xml:space="preserve"> </w:t>
      </w:r>
      <w:r w:rsidR="004A6643">
        <w:t xml:space="preserve">from the left camera extracted from an SVO recording </w:t>
      </w:r>
      <w:r w:rsidR="002F62C9">
        <w:t xml:space="preserve">is shown in figure 13. </w:t>
      </w:r>
      <w:r w:rsidR="004A6643">
        <w:t>An example</w:t>
      </w:r>
      <w:r w:rsidR="002F62C9">
        <w:t xml:space="preserve"> point cloud produced by the </w:t>
      </w:r>
      <w:r w:rsidR="004A6643">
        <w:t>SDK</w:t>
      </w:r>
      <w:r w:rsidR="002F62C9">
        <w:t xml:space="preserve"> is shown in </w:t>
      </w:r>
      <w:ins w:id="103" w:author="Hart, John M" w:date="2023-08-27T12:23:00Z">
        <w:r w:rsidR="00F11285">
          <w:t>F</w:t>
        </w:r>
      </w:ins>
      <w:del w:id="104" w:author="Hart, John M" w:date="2023-08-27T12:23:00Z">
        <w:r w:rsidR="002F62C9" w:rsidDel="00F11285">
          <w:delText>f</w:delText>
        </w:r>
      </w:del>
      <w:r w:rsidR="002F62C9">
        <w:t xml:space="preserve">igure </w:t>
      </w:r>
      <w:commentRangeStart w:id="105"/>
      <w:r w:rsidR="002F62C9">
        <w:t>14</w:t>
      </w:r>
      <w:commentRangeEnd w:id="105"/>
      <w:r w:rsidR="00CB52A1">
        <w:rPr>
          <w:rStyle w:val="CommentReference"/>
        </w:rPr>
        <w:commentReference w:id="105"/>
      </w:r>
      <w:r w:rsidR="002F62C9">
        <w:t>.</w:t>
      </w:r>
    </w:p>
    <w:p w14:paraId="02315515" w14:textId="77777777" w:rsidR="00785896" w:rsidRDefault="00395946" w:rsidP="00785896">
      <w:pPr>
        <w:keepNext/>
        <w:jc w:val="center"/>
      </w:pPr>
      <w:r>
        <w:rPr>
          <w:noProof/>
        </w:rPr>
        <w:drawing>
          <wp:inline distT="0" distB="0" distL="0" distR="0" wp14:anchorId="6F9585D6" wp14:editId="5E5CCC37">
            <wp:extent cx="5362444"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2444" cy="3017520"/>
                    </a:xfrm>
                    <a:prstGeom prst="rect">
                      <a:avLst/>
                    </a:prstGeom>
                    <a:noFill/>
                    <a:ln>
                      <a:noFill/>
                    </a:ln>
                  </pic:spPr>
                </pic:pic>
              </a:graphicData>
            </a:graphic>
          </wp:inline>
        </w:drawing>
      </w:r>
    </w:p>
    <w:p w14:paraId="14EF2AD2" w14:textId="230429FF" w:rsidR="00395946" w:rsidRDefault="00785896" w:rsidP="00785896">
      <w:pPr>
        <w:pStyle w:val="Caption"/>
        <w:jc w:val="center"/>
      </w:pPr>
      <w:r>
        <w:t xml:space="preserve">Figure </w:t>
      </w:r>
      <w:fldSimple w:instr=" SEQ Figure \* ARABIC ">
        <w:r w:rsidR="00D40169">
          <w:rPr>
            <w:noProof/>
          </w:rPr>
          <w:t>13</w:t>
        </w:r>
      </w:fldSimple>
      <w:r>
        <w:t xml:space="preserve">.  </w:t>
      </w:r>
      <w:r w:rsidRPr="00124FD1">
        <w:t xml:space="preserve">RGB </w:t>
      </w:r>
      <w:r w:rsidR="004A6643">
        <w:t>2D</w:t>
      </w:r>
      <w:r w:rsidRPr="00124FD1">
        <w:t xml:space="preserve"> Left Stereo Image</w:t>
      </w:r>
    </w:p>
    <w:p w14:paraId="44661CA3" w14:textId="58D0700C" w:rsidR="00395946" w:rsidRDefault="00395946" w:rsidP="00F74FAC"/>
    <w:p w14:paraId="6D1504A8" w14:textId="1A268C7D" w:rsidR="006B45D1" w:rsidRDefault="009B19C3" w:rsidP="006B45D1">
      <w:pPr>
        <w:keepNext/>
        <w:jc w:val="center"/>
      </w:pPr>
      <w:r>
        <w:rPr>
          <w:noProof/>
        </w:rPr>
        <w:lastRenderedPageBreak/>
        <w:drawing>
          <wp:inline distT="0" distB="0" distL="0" distR="0" wp14:anchorId="4058DE97" wp14:editId="27B9B376">
            <wp:extent cx="5936615" cy="4510405"/>
            <wp:effectExtent l="0" t="0" r="6985" b="4445"/>
            <wp:docPr id="965745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4510405"/>
                    </a:xfrm>
                    <a:prstGeom prst="rect">
                      <a:avLst/>
                    </a:prstGeom>
                    <a:noFill/>
                    <a:ln>
                      <a:noFill/>
                    </a:ln>
                  </pic:spPr>
                </pic:pic>
              </a:graphicData>
            </a:graphic>
          </wp:inline>
        </w:drawing>
      </w:r>
    </w:p>
    <w:p w14:paraId="665E4E4E" w14:textId="46453099" w:rsidR="00EF524D" w:rsidRDefault="006B45D1" w:rsidP="006B45D1">
      <w:pPr>
        <w:pStyle w:val="Caption"/>
        <w:jc w:val="center"/>
      </w:pPr>
      <w:r>
        <w:t xml:space="preserve">Figure </w:t>
      </w:r>
      <w:fldSimple w:instr=" SEQ Figure \* ARABIC ">
        <w:r w:rsidR="00BF6254">
          <w:rPr>
            <w:noProof/>
          </w:rPr>
          <w:t>17</w:t>
        </w:r>
      </w:fldSimple>
      <w:r>
        <w:t xml:space="preserve">.  </w:t>
      </w:r>
      <w:ins w:id="106" w:author="Hart, John M" w:date="2023-08-27T12:24:00Z">
        <w:r w:rsidR="00F11285">
          <w:t xml:space="preserve">Resulting </w:t>
        </w:r>
      </w:ins>
      <w:r>
        <w:t>Point Cloud</w:t>
      </w:r>
    </w:p>
    <w:p w14:paraId="7F07D7A2" w14:textId="77777777" w:rsidR="00EF524D" w:rsidRPr="00EF524D" w:rsidRDefault="00EF524D" w:rsidP="00EF524D"/>
    <w:p w14:paraId="6CC09AEF" w14:textId="5A9E0867" w:rsidR="00DC4610" w:rsidRDefault="00D6363A" w:rsidP="00E0329D">
      <w:r>
        <w:t xml:space="preserve">The </w:t>
      </w:r>
      <w:r w:rsidR="004A6643">
        <w:t>2D</w:t>
      </w:r>
      <w:r>
        <w:t xml:space="preserve"> images are exported in </w:t>
      </w:r>
      <w:del w:id="107" w:author="Hart, John M" w:date="2023-08-27T12:24:00Z">
        <w:r w:rsidDel="00F11285">
          <w:delText>.</w:delText>
        </w:r>
      </w:del>
      <w:r w:rsidR="004A6643">
        <w:t>JPG</w:t>
      </w:r>
      <w:r>
        <w:t xml:space="preserve"> format. </w:t>
      </w:r>
      <w:r w:rsidR="004A6643">
        <w:t>The</w:t>
      </w:r>
      <w:r>
        <w:t xml:space="preserve"> point cloud </w:t>
      </w:r>
      <w:r w:rsidR="004A6643">
        <w:t>is</w:t>
      </w:r>
      <w:r>
        <w:t xml:space="preserve"> </w:t>
      </w:r>
      <w:r w:rsidR="004A6643">
        <w:t>exported</w:t>
      </w:r>
      <w:r>
        <w:t xml:space="preserve"> as </w:t>
      </w:r>
      <w:r w:rsidR="004A6643">
        <w:t xml:space="preserve">an </w:t>
      </w:r>
      <w:del w:id="108" w:author="Hart, John M" w:date="2023-08-27T12:24:00Z">
        <w:r w:rsidDel="00F11285">
          <w:delText>.</w:delText>
        </w:r>
      </w:del>
      <w:r>
        <w:t xml:space="preserve">OBJ file utilizing the sample code in the ZED </w:t>
      </w:r>
      <w:r w:rsidR="004A6643">
        <w:t>SDK</w:t>
      </w:r>
      <w:r>
        <w:t xml:space="preserve"> examples. However, to make the data </w:t>
      </w:r>
      <w:r w:rsidR="004A6643">
        <w:t>easier to manipulate in later sections of the project,</w:t>
      </w:r>
      <w:r>
        <w:t xml:space="preserve"> </w:t>
      </w:r>
      <w:r w:rsidR="004A6643">
        <w:t>custom code was written to extract the point cloud data into a</w:t>
      </w:r>
      <w:r>
        <w:t xml:space="preserve"> basic text file that only include</w:t>
      </w:r>
      <w:r w:rsidR="004A6643">
        <w:t>s</w:t>
      </w:r>
      <w:r>
        <w:t xml:space="preserve"> the X, Y, Z coordinates of the points</w:t>
      </w:r>
      <w:r w:rsidR="004A6643">
        <w:t xml:space="preserve"> and the R, G, B color values</w:t>
      </w:r>
      <w:r>
        <w:t>.</w:t>
      </w:r>
      <w:r w:rsidR="000C773D">
        <w:rPr>
          <w:rStyle w:val="FootnoteReference"/>
        </w:rPr>
        <w:footnoteReference w:id="2"/>
      </w:r>
      <w:r>
        <w:t xml:space="preserve"> </w:t>
      </w:r>
    </w:p>
    <w:p w14:paraId="1A229EAD" w14:textId="713B1960" w:rsidR="00E26D24" w:rsidRDefault="00E26D24" w:rsidP="00E0329D">
      <w:r>
        <w:t xml:space="preserve">The custom point cloud extraction with the use of the ZED SDK was also useful in providing point cloud with greater quantity of points. Figure ____ shows </w:t>
      </w:r>
      <w:r w:rsidR="00B74FD3">
        <w:t xml:space="preserve">a point cloud </w:t>
      </w:r>
      <w:r w:rsidR="00BF6254">
        <w:t>generated</w:t>
      </w:r>
      <w:r w:rsidR="00B74FD3">
        <w:t xml:space="preserve"> with the native export point cloud code in the SDK</w:t>
      </w:r>
      <w:r w:rsidR="00BF6254">
        <w:t xml:space="preserve"> </w:t>
      </w:r>
      <w:r w:rsidR="00EF0E0C">
        <w:t xml:space="preserve">rendered in Mesh Lab </w:t>
      </w:r>
      <w:r w:rsidR="00BF6254">
        <w:t>on the right, compared to a</w:t>
      </w:r>
      <w:r w:rsidR="00B74FD3">
        <w:t xml:space="preserve"> point cloud</w:t>
      </w:r>
      <w:del w:id="109" w:author="Hart, John M" w:date="2023-08-27T12:25:00Z">
        <w:r w:rsidR="00B74FD3" w:rsidDel="008A687E">
          <w:delText>ed</w:delText>
        </w:r>
      </w:del>
      <w:r w:rsidR="00B74FD3">
        <w:t xml:space="preserve"> </w:t>
      </w:r>
      <w:r w:rsidR="00BF6254">
        <w:t xml:space="preserve">generated </w:t>
      </w:r>
      <w:r w:rsidR="00B74FD3">
        <w:t>with the custom point cloud formatting code</w:t>
      </w:r>
      <w:r w:rsidR="00EF0E0C">
        <w:t xml:space="preserve"> rendered with Open 3D</w:t>
      </w:r>
      <w:r w:rsidR="00BF6254">
        <w:t xml:space="preserve"> on the left. </w:t>
      </w:r>
    </w:p>
    <w:p w14:paraId="1499B173" w14:textId="72CA4EE3" w:rsidR="00BF6254" w:rsidRDefault="00BF6254" w:rsidP="00BF6254">
      <w:pPr>
        <w:jc w:val="center"/>
      </w:pPr>
      <w:r>
        <w:rPr>
          <w:noProof/>
        </w:rPr>
        <w:lastRenderedPageBreak/>
        <w:drawing>
          <wp:inline distT="0" distB="0" distL="0" distR="0" wp14:anchorId="59EFA184" wp14:editId="3B2AC4BD">
            <wp:extent cx="5936615" cy="2408555"/>
            <wp:effectExtent l="0" t="0" r="6985" b="0"/>
            <wp:docPr id="3998302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2408555"/>
                    </a:xfrm>
                    <a:prstGeom prst="rect">
                      <a:avLst/>
                    </a:prstGeom>
                    <a:noFill/>
                    <a:ln>
                      <a:noFill/>
                    </a:ln>
                  </pic:spPr>
                </pic:pic>
              </a:graphicData>
            </a:graphic>
          </wp:inline>
        </w:drawing>
      </w:r>
    </w:p>
    <w:p w14:paraId="1B8C0426" w14:textId="3479BFD8" w:rsidR="00BF6254" w:rsidRDefault="00BF6254" w:rsidP="00BF6254">
      <w:pPr>
        <w:pStyle w:val="Caption"/>
        <w:jc w:val="center"/>
      </w:pPr>
      <w:r>
        <w:t xml:space="preserve">Figure </w:t>
      </w:r>
      <w:fldSimple w:instr=" SEQ Figure \* ARABIC ">
        <w:r>
          <w:rPr>
            <w:noProof/>
          </w:rPr>
          <w:t>18</w:t>
        </w:r>
      </w:fldSimple>
      <w:r>
        <w:t>.  Point Cloud</w:t>
      </w:r>
    </w:p>
    <w:p w14:paraId="29757EBE" w14:textId="77777777" w:rsidR="00BF6254" w:rsidRDefault="00BF6254" w:rsidP="00E0329D"/>
    <w:p w14:paraId="3F9BC18B" w14:textId="334099AC" w:rsidR="00B74FD3" w:rsidRDefault="00B74FD3" w:rsidP="00E0329D">
      <w:r>
        <w:t xml:space="preserve">This is </w:t>
      </w:r>
      <w:commentRangeStart w:id="110"/>
      <w:r>
        <w:t xml:space="preserve">the case </w:t>
      </w:r>
      <w:commentRangeEnd w:id="110"/>
      <w:r w:rsidR="008A687E">
        <w:rPr>
          <w:rStyle w:val="CommentReference"/>
        </w:rPr>
        <w:commentReference w:id="110"/>
      </w:r>
      <w:r>
        <w:t xml:space="preserve">across the different recordings taken with the ZED camera. </w:t>
      </w:r>
    </w:p>
    <w:p w14:paraId="346E73E5" w14:textId="77777777" w:rsidR="00DC4610" w:rsidRDefault="00DC4610" w:rsidP="00E0329D"/>
    <w:p w14:paraId="15B8B814" w14:textId="77777777" w:rsidR="00334511" w:rsidRDefault="00334511" w:rsidP="00F74FAC"/>
    <w:p w14:paraId="2944E50D" w14:textId="0FC8D796" w:rsidR="00892971" w:rsidRDefault="00F74FAC" w:rsidP="00EE05C1">
      <w:pPr>
        <w:pStyle w:val="Heading2"/>
      </w:pPr>
      <w:bookmarkStart w:id="111" w:name="_Toc137089114"/>
      <w:r>
        <w:t>3.</w:t>
      </w:r>
      <w:r w:rsidR="005F2753">
        <w:t>4</w:t>
      </w:r>
      <w:r>
        <w:t xml:space="preserve"> </w:t>
      </w:r>
      <w:r w:rsidR="00892971">
        <w:t>Training Mask R-CNN Model</w:t>
      </w:r>
      <w:bookmarkEnd w:id="111"/>
    </w:p>
    <w:p w14:paraId="1B5D3435" w14:textId="2784D9C5" w:rsidR="00435461" w:rsidRPr="00435461" w:rsidRDefault="00435461" w:rsidP="00435461"/>
    <w:p w14:paraId="7864E20F" w14:textId="056C651B" w:rsidR="00435461" w:rsidRDefault="00530F97" w:rsidP="00F74FAC">
      <w:r>
        <w:t xml:space="preserve">With the raw 2D images and point cloud as input and an instance of an individual leaf as the desired output, an instance segmentation model is required for the next portion of the project. To best utilize </w:t>
      </w:r>
      <w:r w:rsidR="00586782">
        <w:t>the instance segmentation model</w:t>
      </w:r>
      <w:r w:rsidR="006D3022">
        <w:t>, high</w:t>
      </w:r>
      <w:r w:rsidR="00586782">
        <w:t xml:space="preserve"> quality and diverse annotated data is used to train, validate, and test the model. So, there’s three ideal components to the data: high quality, annotated, and diversity. The images captured were as high quality as the ZED camera and ZED box allowed. The annotation is required after acquisition of the high-quality images</w:t>
      </w:r>
      <w:r w:rsidR="00414F02">
        <w:t xml:space="preserve"> to help train the model detect the objects labeled</w:t>
      </w:r>
      <w:r w:rsidR="00586782">
        <w:t>. The diversity of the data is acquired</w:t>
      </w:r>
      <w:r w:rsidR="0071382A">
        <w:t xml:space="preserve"> </w:t>
      </w:r>
      <w:r w:rsidR="00586782">
        <w:t>by capturing images in three different greenhouse rooms</w:t>
      </w:r>
      <w:r w:rsidR="0071382A">
        <w:t xml:space="preserve"> and by utilizing different cameras, ZED camera and go pro</w:t>
      </w:r>
      <w:r w:rsidR="00586782">
        <w:t xml:space="preserve">. </w:t>
      </w:r>
      <w:r w:rsidR="0071382A">
        <w:t xml:space="preserve">It is now relevant to mention that data captured for another project with the go pro camera was utilized in this project for training the instanced segmentation model to add diversity. </w:t>
      </w:r>
      <w:r w:rsidR="00677872">
        <w:t xml:space="preserve">Diversity of the data can also be added through image augmentation. This process involves transforming raw images through color modifications, rotations, scaling, etcetera and feeding these transformed images into training the model. </w:t>
      </w:r>
      <w:r w:rsidR="00586782">
        <w:t xml:space="preserve">The sequence described is visualized in figure 18. </w:t>
      </w:r>
    </w:p>
    <w:p w14:paraId="185588DA" w14:textId="77777777" w:rsidR="00435461" w:rsidRDefault="00435461" w:rsidP="00435461">
      <w:pPr>
        <w:keepNext/>
        <w:spacing w:line="360" w:lineRule="auto"/>
        <w:jc w:val="center"/>
      </w:pPr>
      <w:r>
        <w:rPr>
          <w:noProof/>
        </w:rPr>
        <w:lastRenderedPageBreak/>
        <w:drawing>
          <wp:inline distT="0" distB="0" distL="0" distR="0" wp14:anchorId="6E568F77" wp14:editId="09CABDCC">
            <wp:extent cx="2337197" cy="5753100"/>
            <wp:effectExtent l="0" t="0" r="635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1756" cy="5764322"/>
                    </a:xfrm>
                    <a:prstGeom prst="rect">
                      <a:avLst/>
                    </a:prstGeom>
                    <a:noFill/>
                    <a:ln>
                      <a:noFill/>
                    </a:ln>
                  </pic:spPr>
                </pic:pic>
              </a:graphicData>
            </a:graphic>
          </wp:inline>
        </w:drawing>
      </w:r>
    </w:p>
    <w:p w14:paraId="246FC147" w14:textId="71A37A1D" w:rsidR="00435461" w:rsidRDefault="00435461" w:rsidP="00435461">
      <w:pPr>
        <w:pStyle w:val="Caption"/>
        <w:jc w:val="center"/>
      </w:pPr>
      <w:r>
        <w:t xml:space="preserve">Figure </w:t>
      </w:r>
      <w:fldSimple w:instr=" SEQ Figure \* ARABIC ">
        <w:r w:rsidR="00D40169">
          <w:rPr>
            <w:noProof/>
          </w:rPr>
          <w:t>18</w:t>
        </w:r>
      </w:fldSimple>
      <w:r>
        <w:t xml:space="preserve">.  </w:t>
      </w:r>
      <w:r w:rsidRPr="00C3510B">
        <w:t>Training Mask R-CNN Model Workflow</w:t>
      </w:r>
    </w:p>
    <w:p w14:paraId="53302C61" w14:textId="77777777" w:rsidR="00435461" w:rsidRDefault="00435461" w:rsidP="00F74FAC"/>
    <w:p w14:paraId="5FDA262B" w14:textId="77777777" w:rsidR="00CD0BF8" w:rsidRDefault="00414F02" w:rsidP="00F74FAC">
      <w:r>
        <w:t xml:space="preserve">What’s left to complete the workflow visualized in figure 18 is annotation, augmentation, and using the Mask R-CNN model for training and inferencing. </w:t>
      </w:r>
    </w:p>
    <w:p w14:paraId="7A7E5FAE" w14:textId="5F139148" w:rsidR="00CD0BF8" w:rsidRDefault="00CD0BF8" w:rsidP="00CD0BF8">
      <w:pPr>
        <w:pStyle w:val="Heading3"/>
      </w:pPr>
      <w:bookmarkStart w:id="112" w:name="_Toc137089115"/>
      <w:r>
        <w:t>3.3.1 Image Annotation</w:t>
      </w:r>
      <w:bookmarkEnd w:id="112"/>
    </w:p>
    <w:p w14:paraId="41CCAA4D" w14:textId="4EF7261F" w:rsidR="00586782" w:rsidRDefault="00414F02" w:rsidP="00F74FAC">
      <w:r>
        <w:t xml:space="preserve">For accomplishing the annotation task and annotating the 2D images obtained from the ZED camera’s SVO recordings, this project used the open source VGG Image Annotator. </w:t>
      </w:r>
      <w:r w:rsidR="00677872">
        <w:t>As no edits to the source code were required for this project and the</w:t>
      </w:r>
      <w:r>
        <w:t xml:space="preserve"> tool </w:t>
      </w:r>
      <w:r w:rsidR="00677872">
        <w:t xml:space="preserve">is available for use online, this project utilized the online version of VGG Image Annotator. Annotation was accomplished by importing an image, annotating clear </w:t>
      </w:r>
      <w:r w:rsidR="00677872">
        <w:lastRenderedPageBreak/>
        <w:t>and flatter leaves with the polygon tool, and exporting the annotations in a .JSON file. Figure 19 showcases the tool being used.</w:t>
      </w:r>
    </w:p>
    <w:p w14:paraId="007B008E" w14:textId="77777777" w:rsidR="00414F02" w:rsidRDefault="00414F02" w:rsidP="00414F02">
      <w:pPr>
        <w:keepNext/>
      </w:pPr>
      <w:r w:rsidRPr="00414F02">
        <w:rPr>
          <w:noProof/>
        </w:rPr>
        <w:drawing>
          <wp:inline distT="0" distB="0" distL="0" distR="0" wp14:anchorId="7A2B7644" wp14:editId="025A7FB7">
            <wp:extent cx="5943600" cy="2841625"/>
            <wp:effectExtent l="0" t="0" r="0" b="0"/>
            <wp:docPr id="125773951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39519" name="Picture 1" descr="A screenshot of a computer screen&#10;&#10;Description automatically generated with medium confidence"/>
                    <pic:cNvPicPr/>
                  </pic:nvPicPr>
                  <pic:blipFill>
                    <a:blip r:embed="rId33"/>
                    <a:stretch>
                      <a:fillRect/>
                    </a:stretch>
                  </pic:blipFill>
                  <pic:spPr>
                    <a:xfrm>
                      <a:off x="0" y="0"/>
                      <a:ext cx="5943600" cy="2841625"/>
                    </a:xfrm>
                    <a:prstGeom prst="rect">
                      <a:avLst/>
                    </a:prstGeom>
                  </pic:spPr>
                </pic:pic>
              </a:graphicData>
            </a:graphic>
          </wp:inline>
        </w:drawing>
      </w:r>
    </w:p>
    <w:p w14:paraId="27CBD712" w14:textId="525D965B" w:rsidR="00414F02" w:rsidRDefault="00414F02" w:rsidP="00414F02">
      <w:pPr>
        <w:pStyle w:val="Caption"/>
        <w:jc w:val="center"/>
      </w:pPr>
      <w:r>
        <w:t xml:space="preserve">Figure </w:t>
      </w:r>
      <w:fldSimple w:instr=" SEQ Figure \* ARABIC ">
        <w:r w:rsidR="00D40169">
          <w:rPr>
            <w:noProof/>
          </w:rPr>
          <w:t>19</w:t>
        </w:r>
      </w:fldSimple>
      <w:r>
        <w:t>.  VGG Image Annotator</w:t>
      </w:r>
    </w:p>
    <w:p w14:paraId="168655C7" w14:textId="77777777" w:rsidR="00A47060" w:rsidRPr="00A47060" w:rsidRDefault="00A47060" w:rsidP="00A47060"/>
    <w:p w14:paraId="0117EE09" w14:textId="764E97C8" w:rsidR="00A47060" w:rsidRDefault="00CD0BF8" w:rsidP="00325CD8">
      <w:pPr>
        <w:pStyle w:val="Heading3"/>
      </w:pPr>
      <w:bookmarkStart w:id="113" w:name="_Toc137089116"/>
      <w:r>
        <w:t xml:space="preserve">3.3.2 Image </w:t>
      </w:r>
      <w:r w:rsidR="00A47060">
        <w:t>Processing Pre-Training</w:t>
      </w:r>
      <w:bookmarkEnd w:id="113"/>
    </w:p>
    <w:p w14:paraId="31068CFC" w14:textId="202ADCB1" w:rsidR="00325CD8" w:rsidRDefault="00325CD8" w:rsidP="00F74FAC">
      <w:r>
        <w:t>First the annotation masks are cropped to avoid processing the excess zeros around the mask and minimize computation when training the model. Then these annotation masks are applied to the images.</w:t>
      </w:r>
    </w:p>
    <w:p w14:paraId="10359894" w14:textId="77777777" w:rsidR="00325CD8" w:rsidRDefault="00C02345" w:rsidP="00325CD8">
      <w:pPr>
        <w:keepNext/>
        <w:jc w:val="center"/>
      </w:pPr>
      <w:r w:rsidRPr="00A47060">
        <w:rPr>
          <w:noProof/>
        </w:rPr>
        <w:lastRenderedPageBreak/>
        <w:drawing>
          <wp:inline distT="0" distB="0" distL="0" distR="0" wp14:anchorId="505693BA" wp14:editId="246E2EB9">
            <wp:extent cx="5317671" cy="2969033"/>
            <wp:effectExtent l="0" t="0" r="0" b="3175"/>
            <wp:docPr id="1957261212" name="Picture 1" descr="A picture containing christmas tree, plant, tree,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1212" name="Picture 1" descr="A picture containing christmas tree, plant, tree, garden&#10;&#10;Description automatically generated"/>
                    <pic:cNvPicPr/>
                  </pic:nvPicPr>
                  <pic:blipFill>
                    <a:blip r:embed="rId34"/>
                    <a:stretch>
                      <a:fillRect/>
                    </a:stretch>
                  </pic:blipFill>
                  <pic:spPr>
                    <a:xfrm>
                      <a:off x="0" y="0"/>
                      <a:ext cx="5323636" cy="2972363"/>
                    </a:xfrm>
                    <a:prstGeom prst="rect">
                      <a:avLst/>
                    </a:prstGeom>
                  </pic:spPr>
                </pic:pic>
              </a:graphicData>
            </a:graphic>
          </wp:inline>
        </w:drawing>
      </w:r>
    </w:p>
    <w:p w14:paraId="1D1E6FFA" w14:textId="256C9599" w:rsidR="00A47060" w:rsidRDefault="00325CD8" w:rsidP="00325CD8">
      <w:pPr>
        <w:pStyle w:val="Caption"/>
        <w:jc w:val="center"/>
      </w:pPr>
      <w:r>
        <w:t xml:space="preserve">Figure </w:t>
      </w:r>
      <w:fldSimple w:instr=" SEQ Figure \* ARABIC ">
        <w:r w:rsidR="00D40169">
          <w:rPr>
            <w:noProof/>
          </w:rPr>
          <w:t>20</w:t>
        </w:r>
      </w:fldSimple>
      <w:r>
        <w:t>.  Annotated Image</w:t>
      </w:r>
    </w:p>
    <w:p w14:paraId="20159C96" w14:textId="7C9A8D5C" w:rsidR="00677872" w:rsidRDefault="00325CD8" w:rsidP="00F74FAC">
      <w:r>
        <w:t>Second</w:t>
      </w:r>
      <w:r w:rsidR="0084130E">
        <w:t xml:space="preserve"> the image augmentation is applied to the images. </w:t>
      </w:r>
      <w:r w:rsidR="00677872">
        <w:t>The augmentation of the images</w:t>
      </w:r>
      <w:r w:rsidR="00AF6EF9">
        <w:t xml:space="preserve"> was accomplished </w:t>
      </w:r>
      <w:r w:rsidR="001A1D65">
        <w:t xml:space="preserve">via the python </w:t>
      </w:r>
      <w:proofErr w:type="spellStart"/>
      <w:r w:rsidR="001A1D65">
        <w:t>imgaug</w:t>
      </w:r>
      <w:proofErr w:type="spellEnd"/>
      <w:r w:rsidR="001A1D65">
        <w:t xml:space="preserve"> library.</w:t>
      </w:r>
      <w:r w:rsidR="00E538CF">
        <w:t xml:space="preserve"> The transformations used on the images include rotation, vertical/horizontal flipping, color changes, blurring, and scaling</w:t>
      </w:r>
      <w:r w:rsidR="00814D9B">
        <w:t>. Figure 20 showcases one of the images transformed via a few of the image augmentation methods.</w:t>
      </w:r>
      <w:r w:rsidR="00AF6EF9">
        <w:t xml:space="preserve"> </w:t>
      </w:r>
    </w:p>
    <w:p w14:paraId="04DCFBD5" w14:textId="77777777" w:rsidR="00986FB1" w:rsidRDefault="00986FB1" w:rsidP="0059540D">
      <w:pPr>
        <w:keepNext/>
        <w:jc w:val="center"/>
      </w:pPr>
      <w:r w:rsidRPr="00986FB1">
        <w:rPr>
          <w:noProof/>
        </w:rPr>
        <w:drawing>
          <wp:inline distT="0" distB="0" distL="0" distR="0" wp14:anchorId="29D650A5" wp14:editId="6B0A087E">
            <wp:extent cx="4760320" cy="2667000"/>
            <wp:effectExtent l="0" t="0" r="2540" b="0"/>
            <wp:docPr id="528712911" name="Picture 1" descr="A close-up of blue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2911" name="Picture 1" descr="A close-up of blue grass&#10;&#10;Description automatically generated with low confidence"/>
                    <pic:cNvPicPr/>
                  </pic:nvPicPr>
                  <pic:blipFill>
                    <a:blip r:embed="rId35"/>
                    <a:stretch>
                      <a:fillRect/>
                    </a:stretch>
                  </pic:blipFill>
                  <pic:spPr>
                    <a:xfrm>
                      <a:off x="0" y="0"/>
                      <a:ext cx="4761791" cy="2667824"/>
                    </a:xfrm>
                    <a:prstGeom prst="rect">
                      <a:avLst/>
                    </a:prstGeom>
                  </pic:spPr>
                </pic:pic>
              </a:graphicData>
            </a:graphic>
          </wp:inline>
        </w:drawing>
      </w:r>
    </w:p>
    <w:p w14:paraId="17F64EDC" w14:textId="57BCCAF2" w:rsidR="00A47060" w:rsidRDefault="00986FB1" w:rsidP="00325CD8">
      <w:pPr>
        <w:pStyle w:val="Caption"/>
        <w:jc w:val="center"/>
      </w:pPr>
      <w:r>
        <w:t xml:space="preserve">Figure </w:t>
      </w:r>
      <w:fldSimple w:instr=" SEQ Figure \* ARABIC ">
        <w:r w:rsidR="00D40169">
          <w:rPr>
            <w:noProof/>
          </w:rPr>
          <w:t>21</w:t>
        </w:r>
      </w:fldSimple>
      <w:r>
        <w:t>.  Augmented Image</w:t>
      </w:r>
    </w:p>
    <w:p w14:paraId="03F74CA9" w14:textId="77777777" w:rsidR="00325CD8" w:rsidRPr="00325CD8" w:rsidRDefault="00325CD8" w:rsidP="00325CD8"/>
    <w:p w14:paraId="5A6497A5" w14:textId="13B01517" w:rsidR="00CD0BF8" w:rsidRDefault="00CD0BF8" w:rsidP="00CD0BF8">
      <w:pPr>
        <w:pStyle w:val="Heading3"/>
      </w:pPr>
      <w:bookmarkStart w:id="114" w:name="_Toc137089117"/>
      <w:r>
        <w:lastRenderedPageBreak/>
        <w:t>3.3.</w:t>
      </w:r>
      <w:r w:rsidR="00A47060">
        <w:t>3</w:t>
      </w:r>
      <w:r>
        <w:t xml:space="preserve"> Model Training</w:t>
      </w:r>
      <w:bookmarkEnd w:id="114"/>
    </w:p>
    <w:p w14:paraId="17A8662E" w14:textId="1F1DBDDB" w:rsidR="00435461" w:rsidRDefault="00325CD8" w:rsidP="00F74FAC">
      <w:r>
        <w:t xml:space="preserve">With the processed images ready for training, the following step requires using Mask R-CNN to train a model than can detect and segment individual leaves. </w:t>
      </w:r>
      <w:r w:rsidR="00435461">
        <w:t xml:space="preserve">An </w:t>
      </w:r>
      <w:r w:rsidR="00FE2E2F">
        <w:t xml:space="preserve">open-source </w:t>
      </w:r>
      <w:r w:rsidR="00163BBA">
        <w:t>implementation of Mask R-CNN</w:t>
      </w:r>
      <w:r w:rsidR="006C6C6F">
        <w:rPr>
          <w:rStyle w:val="FootnoteReference"/>
        </w:rPr>
        <w:footnoteReference w:id="3"/>
      </w:r>
      <w:r w:rsidR="00163BBA">
        <w:t xml:space="preserve"> with </w:t>
      </w:r>
      <w:proofErr w:type="spellStart"/>
      <w:r w:rsidR="00163BBA">
        <w:t>tensorflow</w:t>
      </w:r>
      <w:proofErr w:type="spellEnd"/>
      <w:r w:rsidR="00163BBA">
        <w:t xml:space="preserve"> and </w:t>
      </w:r>
      <w:proofErr w:type="spellStart"/>
      <w:r w:rsidR="00163BBA">
        <w:t>keras</w:t>
      </w:r>
      <w:proofErr w:type="spellEnd"/>
      <w:r w:rsidR="00163BBA">
        <w:t xml:space="preserve"> from Matterport</w:t>
      </w:r>
      <w:r w:rsidR="00435461">
        <w:t xml:space="preserve"> was used to implement the instance segmentation model</w:t>
      </w:r>
      <w:r w:rsidR="00163BBA">
        <w:t>.</w:t>
      </w:r>
      <w:r w:rsidR="00FE2E2F">
        <w:t xml:space="preserve"> </w:t>
      </w:r>
      <w:r w:rsidR="00435461">
        <w:t>The model was trained on</w:t>
      </w:r>
      <w:r w:rsidR="00FE2E2F">
        <w:t xml:space="preserve"> a remote machine </w:t>
      </w:r>
      <w:r w:rsidR="00435461">
        <w:t>with access to</w:t>
      </w:r>
      <w:r w:rsidR="00FE2E2F">
        <w:t xml:space="preserve"> two GPUs for training and image processing purposes. </w:t>
      </w:r>
      <w:r w:rsidR="00667609">
        <w:t xml:space="preserve">The remote machine operated on two Nvidia GPUs and CUDA version 9.0. </w:t>
      </w:r>
    </w:p>
    <w:p w14:paraId="13422C24" w14:textId="43B86494" w:rsidR="002E4EB4" w:rsidRDefault="002E4EB4" w:rsidP="002E4EB4">
      <w:r>
        <w:t xml:space="preserve">Table 1 outlines the configurations for the </w:t>
      </w:r>
      <w:proofErr w:type="spellStart"/>
      <w:r>
        <w:t>matterport</w:t>
      </w:r>
      <w:proofErr w:type="spellEnd"/>
      <w:r>
        <w:t xml:space="preserve"> implementation of Mask R-CNN. Almost all parameters are the default ones. The only one changed </w:t>
      </w:r>
      <w:r w:rsidR="006C6C6F">
        <w:t xml:space="preserve">parameter </w:t>
      </w:r>
      <w:r>
        <w:t>is that of “GPU_COUNT” to specify the number of GPUs this project had access to.</w:t>
      </w:r>
    </w:p>
    <w:p w14:paraId="1183912A" w14:textId="2E27CEDB" w:rsidR="002F7088" w:rsidRPr="002F7088" w:rsidRDefault="002F7088" w:rsidP="00F74FAC">
      <w:r>
        <w:t xml:space="preserve">The model was trained on the 2017 COCO dataset as a baseline and the sorghum plant dataset built for this project. </w:t>
      </w:r>
      <w:r w:rsidR="001E60E8">
        <w:t>The model was trained for 30 epochs each with 100 steps. The standard output of training for the last few epochs is displayed in figure 22.</w:t>
      </w:r>
    </w:p>
    <w:p w14:paraId="2BB7581F" w14:textId="77777777" w:rsidR="00325CD8" w:rsidRDefault="00325CD8" w:rsidP="00325CD8">
      <w:pPr>
        <w:keepNext/>
        <w:jc w:val="center"/>
      </w:pPr>
      <w:r w:rsidRPr="00325CD8">
        <w:rPr>
          <w:noProof/>
        </w:rPr>
        <w:drawing>
          <wp:inline distT="0" distB="0" distL="0" distR="0" wp14:anchorId="43CFE028" wp14:editId="76D8A1D5">
            <wp:extent cx="5573486" cy="1533304"/>
            <wp:effectExtent l="0" t="0" r="0" b="0"/>
            <wp:docPr id="16241620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2096" name="Picture 1" descr="A picture containing text, screenshot, font&#10;&#10;Description automatically generated"/>
                    <pic:cNvPicPr/>
                  </pic:nvPicPr>
                  <pic:blipFill>
                    <a:blip r:embed="rId36"/>
                    <a:stretch>
                      <a:fillRect/>
                    </a:stretch>
                  </pic:blipFill>
                  <pic:spPr>
                    <a:xfrm>
                      <a:off x="0" y="0"/>
                      <a:ext cx="5594454" cy="1539073"/>
                    </a:xfrm>
                    <a:prstGeom prst="rect">
                      <a:avLst/>
                    </a:prstGeom>
                  </pic:spPr>
                </pic:pic>
              </a:graphicData>
            </a:graphic>
          </wp:inline>
        </w:drawing>
      </w:r>
    </w:p>
    <w:p w14:paraId="200D7048" w14:textId="2D857ED5" w:rsidR="000E6792" w:rsidRDefault="00325CD8" w:rsidP="006C6C6F">
      <w:pPr>
        <w:pStyle w:val="Caption"/>
        <w:jc w:val="center"/>
      </w:pPr>
      <w:r>
        <w:t xml:space="preserve">Figure </w:t>
      </w:r>
      <w:fldSimple w:instr=" SEQ Figure \* ARABIC ">
        <w:r w:rsidR="00D40169">
          <w:rPr>
            <w:noProof/>
          </w:rPr>
          <w:t>22</w:t>
        </w:r>
      </w:fldSimple>
      <w:r>
        <w:t>.  Training Output</w:t>
      </w:r>
    </w:p>
    <w:p w14:paraId="74A9548E" w14:textId="0BD18DC7" w:rsidR="006C6C6F" w:rsidRPr="006C6C6F" w:rsidRDefault="006C6C6F" w:rsidP="00F74FAC">
      <w:pPr>
        <w:rPr>
          <w:color w:val="FF0000"/>
        </w:rPr>
      </w:pPr>
      <w:r w:rsidRPr="006C6C6F">
        <w:rPr>
          <w:color w:val="FF0000"/>
        </w:rPr>
        <w:t>ELABORATE IN THIS SECTION</w:t>
      </w:r>
    </w:p>
    <w:p w14:paraId="11D05ACD" w14:textId="77777777" w:rsidR="00D54BAA" w:rsidRDefault="00D54BAA" w:rsidP="00D54BAA">
      <w:pPr>
        <w:pStyle w:val="Heading3"/>
      </w:pPr>
    </w:p>
    <w:p w14:paraId="2F43EE75" w14:textId="2A301633" w:rsidR="00135959" w:rsidRDefault="000D72CD" w:rsidP="00D54BAA">
      <w:pPr>
        <w:pStyle w:val="Heading3"/>
      </w:pPr>
      <w:r>
        <w:t>3.3.4 Model Prediction</w:t>
      </w:r>
    </w:p>
    <w:p w14:paraId="38262396" w14:textId="77777777" w:rsidR="00D54BAA" w:rsidRPr="00D54BAA" w:rsidRDefault="00D54BAA" w:rsidP="00D54BAA"/>
    <w:p w14:paraId="3E9F1A3A" w14:textId="45577FD9" w:rsidR="00D8491E" w:rsidRDefault="00D54BAA" w:rsidP="00F74FAC">
      <w:r>
        <w:t>When using the model to predict the masks of leaves on the test dataset, the same configuration parameters as in table 1 were used.</w:t>
      </w:r>
    </w:p>
    <w:p w14:paraId="0087669F" w14:textId="399F2FF7" w:rsidR="00D54BAA" w:rsidRDefault="00D54BAA" w:rsidP="00F74FAC">
      <w:r>
        <w:t xml:space="preserve">Using the model to predict the leaf masks in an image involves </w:t>
      </w:r>
      <w:r w:rsidR="001015F2">
        <w:t>3 main</w:t>
      </w:r>
      <w:r>
        <w:t xml:space="preserve"> stages.  Stage 1 is </w:t>
      </w:r>
      <w:r w:rsidR="00E2709A">
        <w:t>using the Region Proposal Network (RPN), running a binary classifier on anchors that covers the entire image, to output region proposals. Region proposals are bounding boxes covering regions that are most likely the location of a leaf to be segmented. Stage 2 is the Proposal Classification. Stage 2 classifies the region proposals per class, including class probabilities and bounding box regressions.</w:t>
      </w:r>
      <w:r w:rsidR="001015F2">
        <w:t xml:space="preserve"> After stage 2 some refinement is done: adjusting bounding boxes, filtering out low confidence detections. After this stage 3 is takes the detections from the previous layer and runs the mask head to generate segmentation.</w:t>
      </w:r>
    </w:p>
    <w:p w14:paraId="525C4CC9" w14:textId="04BC0DBC" w:rsidR="003D2A2F" w:rsidRDefault="003D2A2F" w:rsidP="000D72CD">
      <w:r>
        <w:lastRenderedPageBreak/>
        <w:t>At the end of the process, after running a test image through the training process, some leaves are precisely masked. This can be viewed in Figure 23.</w:t>
      </w:r>
    </w:p>
    <w:p w14:paraId="1D77DDC5" w14:textId="77777777" w:rsidR="000D72CD" w:rsidRDefault="000D72CD" w:rsidP="000D72CD">
      <w:pPr>
        <w:keepNext/>
        <w:jc w:val="center"/>
      </w:pPr>
      <w:r w:rsidRPr="0057539D">
        <w:rPr>
          <w:noProof/>
        </w:rPr>
        <w:drawing>
          <wp:inline distT="0" distB="0" distL="0" distR="0" wp14:anchorId="41C4B5CE" wp14:editId="327F8A03">
            <wp:extent cx="4866870" cy="2699657"/>
            <wp:effectExtent l="0" t="0" r="0" b="5715"/>
            <wp:docPr id="175912647" name="Picture 1" descr="A picture containing plant, herb, green,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2647" name="Picture 1" descr="A picture containing plant, herb, green, garden&#10;&#10;Description automatically generated"/>
                    <pic:cNvPicPr/>
                  </pic:nvPicPr>
                  <pic:blipFill>
                    <a:blip r:embed="rId37"/>
                    <a:stretch>
                      <a:fillRect/>
                    </a:stretch>
                  </pic:blipFill>
                  <pic:spPr>
                    <a:xfrm>
                      <a:off x="0" y="0"/>
                      <a:ext cx="4872685" cy="2702882"/>
                    </a:xfrm>
                    <a:prstGeom prst="rect">
                      <a:avLst/>
                    </a:prstGeom>
                  </pic:spPr>
                </pic:pic>
              </a:graphicData>
            </a:graphic>
          </wp:inline>
        </w:drawing>
      </w:r>
    </w:p>
    <w:p w14:paraId="1A837FA6" w14:textId="77777777" w:rsidR="000D72CD" w:rsidRPr="0057539D" w:rsidRDefault="000D72CD" w:rsidP="000D72CD">
      <w:pPr>
        <w:pStyle w:val="Caption"/>
        <w:jc w:val="center"/>
      </w:pPr>
      <w:r>
        <w:t xml:space="preserve">Figure </w:t>
      </w:r>
      <w:fldSimple w:instr=" SEQ Figure \* ARABIC ">
        <w:r>
          <w:rPr>
            <w:noProof/>
          </w:rPr>
          <w:t>23</w:t>
        </w:r>
      </w:fldSimple>
      <w:r>
        <w:t>.  Test Image with Inferenced Leaf Masks</w:t>
      </w:r>
    </w:p>
    <w:p w14:paraId="7D5CD61C" w14:textId="77777777" w:rsidR="000D72CD" w:rsidRDefault="000D72CD" w:rsidP="00F74FAC"/>
    <w:p w14:paraId="1EB748B4" w14:textId="77777777" w:rsidR="002F7088" w:rsidRDefault="002F7088" w:rsidP="00F74FAC"/>
    <w:p w14:paraId="24D7CC4D" w14:textId="77777777" w:rsidR="000D72CD" w:rsidRDefault="000D72CD" w:rsidP="00F74FAC"/>
    <w:p w14:paraId="24A47BA1" w14:textId="143CCD96" w:rsidR="00892971" w:rsidRDefault="00892971" w:rsidP="00892971">
      <w:pPr>
        <w:pStyle w:val="Heading2"/>
      </w:pPr>
      <w:bookmarkStart w:id="115" w:name="_Toc137089118"/>
      <w:r>
        <w:t xml:space="preserve">3.4 </w:t>
      </w:r>
      <w:bookmarkEnd w:id="115"/>
      <w:r w:rsidR="002D1AD4">
        <w:t>Leaf Scaling</w:t>
      </w:r>
    </w:p>
    <w:p w14:paraId="28A96730" w14:textId="77777777" w:rsidR="006D3022" w:rsidRDefault="006D3022" w:rsidP="006D3022"/>
    <w:p w14:paraId="7B08CBBB" w14:textId="77777777" w:rsidR="00552397" w:rsidRDefault="00552397" w:rsidP="006D3022"/>
    <w:p w14:paraId="73CDAC4B" w14:textId="36152950" w:rsidR="006D3022" w:rsidRDefault="006D3022" w:rsidP="006D3022">
      <w:pPr>
        <w:pStyle w:val="Heading2"/>
      </w:pPr>
      <w:r>
        <w:t>3.5 Point Cloud Cropping</w:t>
      </w:r>
    </w:p>
    <w:p w14:paraId="41AF77BC" w14:textId="3457AC7D" w:rsidR="006D3022" w:rsidRPr="006D3022" w:rsidRDefault="006D3022" w:rsidP="006D3022"/>
    <w:p w14:paraId="6924F09E" w14:textId="77777777" w:rsidR="002D1AD4" w:rsidRDefault="002D1AD4" w:rsidP="002D1AD4"/>
    <w:p w14:paraId="4A838391" w14:textId="77777777" w:rsidR="002D1AD4" w:rsidRDefault="002D1AD4" w:rsidP="002D1AD4"/>
    <w:p w14:paraId="2D5EDDCF" w14:textId="77777777" w:rsidR="002D1AD4" w:rsidRDefault="002D1AD4" w:rsidP="002D1AD4"/>
    <w:p w14:paraId="2EB86B3A" w14:textId="77777777" w:rsidR="002D1AD4" w:rsidRDefault="002D1AD4" w:rsidP="002D1AD4"/>
    <w:p w14:paraId="2568C5D9" w14:textId="548B6DD0" w:rsidR="006E0814" w:rsidRDefault="006E0814">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04B38629" w14:textId="163085B0" w:rsidR="002A62E3" w:rsidRDefault="0070707B" w:rsidP="009A2007">
      <w:pPr>
        <w:pStyle w:val="Heading1"/>
      </w:pPr>
      <w:bookmarkStart w:id="116" w:name="_Toc137089122"/>
      <w:r>
        <w:lastRenderedPageBreak/>
        <w:t>4</w:t>
      </w:r>
      <w:r w:rsidR="0001067B">
        <w:t>. Research Results</w:t>
      </w:r>
      <w:bookmarkEnd w:id="116"/>
    </w:p>
    <w:p w14:paraId="52025110" w14:textId="6E34860A" w:rsidR="00E33F56" w:rsidRDefault="00C730AF" w:rsidP="002A62E3">
      <w:r>
        <w:t>All</w:t>
      </w:r>
      <w:r w:rsidR="00794336">
        <w:t xml:space="preserve"> the</w:t>
      </w:r>
      <w:r w:rsidR="00E33F56">
        <w:t xml:space="preserve"> five steps outlined in the methodology chapter </w:t>
      </w:r>
      <w:r>
        <w:t>have</w:t>
      </w:r>
      <w:r w:rsidR="00E33F56">
        <w:t xml:space="preserve"> </w:t>
      </w:r>
      <w:r>
        <w:t>their</w:t>
      </w:r>
      <w:r w:rsidR="00E33F56">
        <w:t xml:space="preserve"> own </w:t>
      </w:r>
      <w:r w:rsidR="008A687E">
        <w:t>technique for</w:t>
      </w:r>
      <w:r w:rsidR="00E33F56">
        <w:t xml:space="preserve"> validation. </w:t>
      </w:r>
      <w:r w:rsidR="0057534D">
        <w:t>This chapter</w:t>
      </w:r>
      <w:r w:rsidR="00E33F56">
        <w:t xml:space="preserve"> will outline the results of each section of the project and demonstrate how each section </w:t>
      </w:r>
      <w:r w:rsidR="00794336">
        <w:t>was validated</w:t>
      </w:r>
      <w:r w:rsidR="00E33F56">
        <w:t xml:space="preserve">. </w:t>
      </w:r>
    </w:p>
    <w:p w14:paraId="2EA9F890" w14:textId="44B8C730" w:rsidR="00FD501B" w:rsidRDefault="00F02261" w:rsidP="00F02261">
      <w:pPr>
        <w:pStyle w:val="Heading2"/>
      </w:pPr>
      <w:bookmarkStart w:id="117" w:name="_Toc137089123"/>
      <w:r>
        <w:t xml:space="preserve">4.1 </w:t>
      </w:r>
      <w:bookmarkEnd w:id="117"/>
      <w:r w:rsidR="00A32CA5">
        <w:t xml:space="preserve">Data Collection and </w:t>
      </w:r>
      <w:commentRangeStart w:id="118"/>
      <w:r w:rsidR="00A32CA5">
        <w:t xml:space="preserve">Rendering </w:t>
      </w:r>
      <w:commentRangeEnd w:id="118"/>
      <w:r w:rsidR="008A687E">
        <w:rPr>
          <w:rStyle w:val="CommentReference"/>
          <w:rFonts w:asciiTheme="minorHAnsi" w:eastAsiaTheme="minorHAnsi" w:hAnsiTheme="minorHAnsi" w:cstheme="minorBidi"/>
          <w:b w:val="0"/>
          <w:bCs w:val="0"/>
          <w:color w:val="auto"/>
        </w:rPr>
        <w:commentReference w:id="118"/>
      </w:r>
    </w:p>
    <w:p w14:paraId="1F0324D9" w14:textId="0CA57423" w:rsidR="00F761EF" w:rsidRDefault="00322903" w:rsidP="00E33F56">
      <w:r>
        <w:t xml:space="preserve">In order to validate that </w:t>
      </w:r>
      <w:r w:rsidR="000E36C3">
        <w:t xml:space="preserve">the camera produces accurate </w:t>
      </w:r>
      <w:proofErr w:type="gramStart"/>
      <w:r w:rsidR="000E36C3">
        <w:t>data</w:t>
      </w:r>
      <w:proofErr w:type="gramEnd"/>
      <w:r w:rsidR="000E36C3">
        <w:t xml:space="preserve"> and the renderings accurately capture the information in the </w:t>
      </w:r>
      <w:r w:rsidR="008A687E">
        <w:t>SVO</w:t>
      </w:r>
      <w:r w:rsidR="000E36C3">
        <w:t xml:space="preserve"> recordings a set of control photos were taken with the </w:t>
      </w:r>
      <w:r w:rsidR="008A687E">
        <w:t xml:space="preserve">ZED </w:t>
      </w:r>
      <w:r w:rsidR="000E36C3">
        <w:t xml:space="preserve">camera to </w:t>
      </w:r>
      <w:r w:rsidR="00866297">
        <w:t xml:space="preserve">compare real and vision-based measurements. </w:t>
      </w:r>
      <w:r w:rsidR="00F761EF">
        <w:t>Examples of these control photos are displayed in Figures ______.</w:t>
      </w:r>
    </w:p>
    <w:p w14:paraId="60691C14" w14:textId="77777777" w:rsidR="005025EE" w:rsidRDefault="005025EE" w:rsidP="005025EE"/>
    <w:p w14:paraId="3B67057B" w14:textId="0D66C1BD" w:rsidR="005025EE" w:rsidRDefault="00590553" w:rsidP="005025EE">
      <w:pPr>
        <w:keepNext/>
      </w:pPr>
      <w:r>
        <w:rPr>
          <w:noProof/>
        </w:rPr>
        <w:drawing>
          <wp:inline distT="0" distB="0" distL="0" distR="0" wp14:anchorId="03CACB55" wp14:editId="3417BAD1">
            <wp:extent cx="5943600" cy="3341370"/>
            <wp:effectExtent l="0" t="0" r="0" b="0"/>
            <wp:docPr id="158835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A4A0DD5" w14:textId="68C9F258" w:rsidR="005025EE" w:rsidRDefault="005025EE" w:rsidP="005025EE">
      <w:pPr>
        <w:pStyle w:val="Caption"/>
        <w:jc w:val="center"/>
      </w:pPr>
      <w:r>
        <w:t xml:space="preserve">Figure </w:t>
      </w:r>
      <w:fldSimple w:instr=" SEQ Figure \* ARABIC ">
        <w:r>
          <w:rPr>
            <w:noProof/>
          </w:rPr>
          <w:t>24</w:t>
        </w:r>
      </w:fldSimple>
      <w:r>
        <w:t xml:space="preserve">.  </w:t>
      </w:r>
      <w:r w:rsidRPr="00EC577B">
        <w:t>Control Photo of a Ruler</w:t>
      </w:r>
      <w:r w:rsidR="00DC667C">
        <w:t xml:space="preserve"> 50 cm From the Camera’s Lens</w:t>
      </w:r>
    </w:p>
    <w:p w14:paraId="06018F88" w14:textId="77777777" w:rsidR="005025EE" w:rsidRDefault="005025EE" w:rsidP="005025EE"/>
    <w:p w14:paraId="04EBFE4C" w14:textId="77777777" w:rsidR="005025EE" w:rsidRDefault="005025EE" w:rsidP="005025EE">
      <w:r>
        <w:rPr>
          <w:noProof/>
        </w:rPr>
        <w:lastRenderedPageBreak/>
        <w:drawing>
          <wp:inline distT="0" distB="0" distL="0" distR="0" wp14:anchorId="3985F228" wp14:editId="62A7C657">
            <wp:extent cx="5947410" cy="3343275"/>
            <wp:effectExtent l="0" t="0" r="0" b="9525"/>
            <wp:docPr id="1638502091" name="Picture 1" descr="A person holding a paper and looking at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2091" name="Picture 1" descr="A person holding a paper and looking at plant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797532C1" w14:textId="5E7C76A3" w:rsidR="001E4686" w:rsidRDefault="001E4686" w:rsidP="001E4686">
      <w:pPr>
        <w:pStyle w:val="Caption"/>
        <w:jc w:val="center"/>
      </w:pPr>
      <w:r>
        <w:t xml:space="preserve">Figure </w:t>
      </w:r>
      <w:fldSimple w:instr=" SEQ Figure \* ARABIC ">
        <w:r>
          <w:rPr>
            <w:noProof/>
          </w:rPr>
          <w:t>24</w:t>
        </w:r>
      </w:fldSimple>
      <w:r>
        <w:t xml:space="preserve">.  </w:t>
      </w:r>
      <w:r w:rsidRPr="00EC577B">
        <w:t>Control Photo of a Ruler</w:t>
      </w:r>
      <w:r>
        <w:t xml:space="preserve"> 150 cm From the Plane of The Camera’s Lens</w:t>
      </w:r>
      <w:r w:rsidR="001722DF">
        <w:t xml:space="preserve"> ***** FIGURE OUT DISTANCE FROM CAMERA -&gt; real distance, and both legs</w:t>
      </w:r>
    </w:p>
    <w:p w14:paraId="6C874B53" w14:textId="77777777" w:rsidR="005025EE" w:rsidRDefault="005025EE" w:rsidP="005025EE"/>
    <w:p w14:paraId="1D61A551" w14:textId="77777777" w:rsidR="005025EE" w:rsidRDefault="005025EE" w:rsidP="005025EE"/>
    <w:p w14:paraId="460FD923" w14:textId="77777777" w:rsidR="005025EE" w:rsidRDefault="005025EE" w:rsidP="005025EE">
      <w:r>
        <w:rPr>
          <w:noProof/>
        </w:rPr>
        <w:drawing>
          <wp:inline distT="0" distB="0" distL="0" distR="0" wp14:anchorId="5970E154" wp14:editId="5A8138AB">
            <wp:extent cx="5947410" cy="3343275"/>
            <wp:effectExtent l="0" t="0" r="0" b="9525"/>
            <wp:docPr id="574027289" name="Picture 2" descr="A square grate with plan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27289" name="Picture 2" descr="A square grate with plants i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565A17BA" w14:textId="20224DEB" w:rsidR="00697D36" w:rsidRDefault="00697D36" w:rsidP="00697D36">
      <w:pPr>
        <w:pStyle w:val="Caption"/>
        <w:jc w:val="center"/>
      </w:pPr>
      <w:r>
        <w:lastRenderedPageBreak/>
        <w:t xml:space="preserve">Figure </w:t>
      </w:r>
      <w:fldSimple w:instr=" SEQ Figure \* ARABIC ">
        <w:r>
          <w:rPr>
            <w:noProof/>
          </w:rPr>
          <w:t>24</w:t>
        </w:r>
      </w:fldSimple>
      <w:r>
        <w:t xml:space="preserve">.  </w:t>
      </w:r>
      <w:r w:rsidRPr="00EC577B">
        <w:t>Control Photo of a Ruler</w:t>
      </w:r>
      <w:r>
        <w:t xml:space="preserve"> 3__ cm From the Plane of The Camera’s Lens ***** FIGURE OUT DISTANCE FROM CAMERA -&gt; real distance, and both legs</w:t>
      </w:r>
    </w:p>
    <w:p w14:paraId="68566B2A" w14:textId="77777777" w:rsidR="00697D36" w:rsidRDefault="00697D36" w:rsidP="005025EE"/>
    <w:p w14:paraId="7D893426" w14:textId="4CF6C4B6" w:rsidR="00F761EF" w:rsidRDefault="00F33DE1" w:rsidP="00E33F56">
      <w:r>
        <w:t xml:space="preserve">After generating the point cloud of the control recordings and rendering the point cloud using a point cloud visualization tool powered by the open 3d python library, vision-based measurements were taken along the ruler </w:t>
      </w:r>
      <w:proofErr w:type="gramStart"/>
      <w:r>
        <w:t>in order to</w:t>
      </w:r>
      <w:proofErr w:type="gramEnd"/>
      <w:r>
        <w:t xml:space="preserve"> populate metrics that help demonstrate the precision of depth, length, and width </w:t>
      </w:r>
      <w:r w:rsidR="009B416E">
        <w:t xml:space="preserve">vision-based </w:t>
      </w:r>
      <w:r>
        <w:t xml:space="preserve">measurements. </w:t>
      </w:r>
      <w:r w:rsidR="00481BF4">
        <w:t xml:space="preserve">Two areas of loss of precision were identified: distance from camera and closeness to the edge </w:t>
      </w:r>
      <w:r w:rsidR="008A687E">
        <w:t xml:space="preserve">of the field of view (FOV) </w:t>
      </w:r>
      <w:r w:rsidR="00481BF4">
        <w:t xml:space="preserve">of the camera. The hypotheses of the impact of these metrics were that a higher distance from the camera would correlate with lower precision of measurements and higher </w:t>
      </w:r>
      <w:r w:rsidR="008A687E">
        <w:t xml:space="preserve">closer </w:t>
      </w:r>
      <w:r w:rsidR="00481BF4">
        <w:t xml:space="preserve">to the edge of the camera </w:t>
      </w:r>
      <w:r w:rsidR="008A687E">
        <w:t xml:space="preserve">FOV </w:t>
      </w:r>
      <w:r w:rsidR="00481BF4">
        <w:t>would contribute to possible distortion and lower precision of measurements.</w:t>
      </w:r>
    </w:p>
    <w:p w14:paraId="66790D64" w14:textId="5F1DA7DF" w:rsidR="00E552F3" w:rsidRPr="00E33F56" w:rsidRDefault="00365F8C" w:rsidP="00E33F56">
      <w:r>
        <w:t xml:space="preserve">Table 1 and 2 showcase data intended to demonstrate trends with regards to precision dependent on the measurement’s distance to the camera. </w:t>
      </w:r>
      <w:r w:rsidR="00E552F3">
        <w:t xml:space="preserve">Table 1 showcases </w:t>
      </w:r>
      <w:r w:rsidR="009B416E">
        <w:t>depth measurements taken across the different recordings. Table 2 showcases length/width measurements taken across the different recordings. Vision-based measurements taken at 25 cm from the camera are unpopulated as the point clouds generated from the recordings were not able to generate points of objects at 25 cm or closer to the camera. The generated point clouds included objects at 50 cm and further from the camera. These measurements are populated and are used to determine trends in the precision of recordings and rendered point clouds across the different dimensions.</w:t>
      </w:r>
    </w:p>
    <w:p w14:paraId="6CD496F0" w14:textId="21291810" w:rsidR="00552397" w:rsidRDefault="00552397" w:rsidP="00552397">
      <w:pPr>
        <w:pStyle w:val="Caption"/>
        <w:keepNext/>
        <w:jc w:val="center"/>
      </w:pPr>
      <w:r>
        <w:t xml:space="preserve">Table </w:t>
      </w:r>
      <w:fldSimple w:instr=" SEQ Table \* ARABIC ">
        <w:r>
          <w:rPr>
            <w:noProof/>
          </w:rPr>
          <w:t>1</w:t>
        </w:r>
      </w:fldSimple>
      <w:r>
        <w:t xml:space="preserve">.  </w:t>
      </w:r>
      <w:r w:rsidR="00554157">
        <w:t xml:space="preserve">Depth Measurements </w:t>
      </w:r>
      <w:r w:rsidR="0057534D">
        <w:t>Taken at Different</w:t>
      </w:r>
      <w:r w:rsidR="00554157">
        <w:t xml:space="preserve"> </w:t>
      </w:r>
      <w:r>
        <w:t>Distance</w:t>
      </w:r>
      <w:r w:rsidR="0057534D">
        <w:t>s</w:t>
      </w:r>
      <w:r>
        <w:t xml:space="preserve"> </w:t>
      </w:r>
      <w:r w:rsidR="009B416E">
        <w:t>from</w:t>
      </w:r>
      <w:r>
        <w:t xml:space="preserve"> Camera</w:t>
      </w:r>
    </w:p>
    <w:tbl>
      <w:tblPr>
        <w:tblStyle w:val="TableGrid"/>
        <w:tblW w:w="0" w:type="auto"/>
        <w:tblLook w:val="04A0" w:firstRow="1" w:lastRow="0" w:firstColumn="1" w:lastColumn="0" w:noHBand="0" w:noVBand="1"/>
      </w:tblPr>
      <w:tblGrid>
        <w:gridCol w:w="2337"/>
        <w:gridCol w:w="2337"/>
        <w:gridCol w:w="2338"/>
        <w:gridCol w:w="2338"/>
      </w:tblGrid>
      <w:tr w:rsidR="008D0FFB" w14:paraId="081CEC34" w14:textId="77777777" w:rsidTr="008D0FFB">
        <w:tc>
          <w:tcPr>
            <w:tcW w:w="2337" w:type="dxa"/>
          </w:tcPr>
          <w:p w14:paraId="2115CCBA" w14:textId="74C2F691" w:rsidR="008D0FFB" w:rsidRDefault="008D0FFB" w:rsidP="00552397">
            <w:r>
              <w:t>Real Distance</w:t>
            </w:r>
          </w:p>
        </w:tc>
        <w:tc>
          <w:tcPr>
            <w:tcW w:w="2337" w:type="dxa"/>
          </w:tcPr>
          <w:p w14:paraId="5C5BCE97" w14:textId="1C8B3E29" w:rsidR="008D0FFB" w:rsidRDefault="008D0FFB" w:rsidP="00552397">
            <w:r>
              <w:t>Point Cloud Distance</w:t>
            </w:r>
          </w:p>
        </w:tc>
        <w:tc>
          <w:tcPr>
            <w:tcW w:w="2338" w:type="dxa"/>
          </w:tcPr>
          <w:p w14:paraId="49115A96" w14:textId="2D737794" w:rsidR="008D0FFB" w:rsidRDefault="008D0FFB" w:rsidP="00552397">
            <w:r>
              <w:t>|Expected – Actual|</w:t>
            </w:r>
          </w:p>
        </w:tc>
        <w:tc>
          <w:tcPr>
            <w:tcW w:w="2338" w:type="dxa"/>
          </w:tcPr>
          <w:p w14:paraId="39CCFD44" w14:textId="22831433" w:rsidR="008D0FFB" w:rsidRDefault="008D0FFB" w:rsidP="00552397">
            <w:r>
              <w:t>Percent Error</w:t>
            </w:r>
          </w:p>
        </w:tc>
      </w:tr>
      <w:tr w:rsidR="008D0FFB" w14:paraId="0F3BAA49" w14:textId="77777777" w:rsidTr="008D0FFB">
        <w:tc>
          <w:tcPr>
            <w:tcW w:w="2337" w:type="dxa"/>
          </w:tcPr>
          <w:p w14:paraId="15ABA887" w14:textId="5823BEBC" w:rsidR="008D0FFB" w:rsidRDefault="008D0FFB" w:rsidP="008D0FFB">
            <w:r>
              <w:t>25 cm</w:t>
            </w:r>
          </w:p>
        </w:tc>
        <w:tc>
          <w:tcPr>
            <w:tcW w:w="2337" w:type="dxa"/>
          </w:tcPr>
          <w:p w14:paraId="756CF2EB" w14:textId="3814D0C8" w:rsidR="008D0FFB" w:rsidRDefault="0057534D" w:rsidP="008D0FFB">
            <w:r>
              <w:t>-</w:t>
            </w:r>
          </w:p>
        </w:tc>
        <w:tc>
          <w:tcPr>
            <w:tcW w:w="2338" w:type="dxa"/>
          </w:tcPr>
          <w:p w14:paraId="6FB02431" w14:textId="3D570E37" w:rsidR="008D0FFB" w:rsidRDefault="00BC681C" w:rsidP="008D0FFB">
            <w:r>
              <w:t>-</w:t>
            </w:r>
          </w:p>
        </w:tc>
        <w:tc>
          <w:tcPr>
            <w:tcW w:w="2338" w:type="dxa"/>
          </w:tcPr>
          <w:p w14:paraId="536971B2" w14:textId="4FC931CA" w:rsidR="008D0FFB" w:rsidRDefault="00BC681C" w:rsidP="008D0FFB">
            <w:r>
              <w:t>-</w:t>
            </w:r>
          </w:p>
        </w:tc>
      </w:tr>
      <w:tr w:rsidR="008D0FFB" w14:paraId="3F57E3DB" w14:textId="77777777" w:rsidTr="008D0FFB">
        <w:tc>
          <w:tcPr>
            <w:tcW w:w="2337" w:type="dxa"/>
          </w:tcPr>
          <w:p w14:paraId="589E39D7" w14:textId="6E59108E" w:rsidR="008D0FFB" w:rsidRDefault="008D0FFB" w:rsidP="008D0FFB">
            <w:r>
              <w:t>50 cm</w:t>
            </w:r>
          </w:p>
        </w:tc>
        <w:tc>
          <w:tcPr>
            <w:tcW w:w="2337" w:type="dxa"/>
          </w:tcPr>
          <w:p w14:paraId="491DDABA" w14:textId="4C93475C" w:rsidR="008D0FFB" w:rsidRDefault="00BC681C" w:rsidP="008D0FFB">
            <w:r>
              <w:t>50.87 cm</w:t>
            </w:r>
          </w:p>
        </w:tc>
        <w:tc>
          <w:tcPr>
            <w:tcW w:w="2338" w:type="dxa"/>
          </w:tcPr>
          <w:p w14:paraId="195CE172" w14:textId="268F017A" w:rsidR="008D0FFB" w:rsidRDefault="00BC681C" w:rsidP="008D0FFB">
            <w:r>
              <w:t>0.87 cm</w:t>
            </w:r>
          </w:p>
        </w:tc>
        <w:tc>
          <w:tcPr>
            <w:tcW w:w="2338" w:type="dxa"/>
          </w:tcPr>
          <w:p w14:paraId="1B419E05" w14:textId="72E78B3A" w:rsidR="008D0FFB" w:rsidRDefault="00BC681C" w:rsidP="008D0FFB">
            <w:r>
              <w:t>1.74 %</w:t>
            </w:r>
          </w:p>
        </w:tc>
      </w:tr>
      <w:tr w:rsidR="008D0FFB" w14:paraId="21900D40" w14:textId="77777777" w:rsidTr="008D0FFB">
        <w:tc>
          <w:tcPr>
            <w:tcW w:w="2337" w:type="dxa"/>
          </w:tcPr>
          <w:p w14:paraId="29CD31AF" w14:textId="69DD04C1" w:rsidR="008D0FFB" w:rsidRDefault="008D0FFB" w:rsidP="008D0FFB">
            <w:r>
              <w:t>75 cm</w:t>
            </w:r>
          </w:p>
        </w:tc>
        <w:tc>
          <w:tcPr>
            <w:tcW w:w="2337" w:type="dxa"/>
          </w:tcPr>
          <w:p w14:paraId="3FF7DA58" w14:textId="1AB73C8C" w:rsidR="00BC681C" w:rsidRDefault="00BC681C" w:rsidP="008D0FFB">
            <w:r>
              <w:t>76.02 cm</w:t>
            </w:r>
          </w:p>
        </w:tc>
        <w:tc>
          <w:tcPr>
            <w:tcW w:w="2338" w:type="dxa"/>
          </w:tcPr>
          <w:p w14:paraId="22803EA8" w14:textId="4C50B5CC" w:rsidR="008D0FFB" w:rsidRDefault="00BC681C" w:rsidP="008D0FFB">
            <w:r>
              <w:t>1.02 cm</w:t>
            </w:r>
          </w:p>
        </w:tc>
        <w:tc>
          <w:tcPr>
            <w:tcW w:w="2338" w:type="dxa"/>
          </w:tcPr>
          <w:p w14:paraId="2CF080F5" w14:textId="04629087" w:rsidR="008D0FFB" w:rsidRDefault="00BC681C" w:rsidP="008D0FFB">
            <w:r>
              <w:t>1.36 %</w:t>
            </w:r>
          </w:p>
        </w:tc>
      </w:tr>
      <w:tr w:rsidR="008D0FFB" w14:paraId="73BDA189" w14:textId="77777777" w:rsidTr="008D0FFB">
        <w:tc>
          <w:tcPr>
            <w:tcW w:w="2337" w:type="dxa"/>
          </w:tcPr>
          <w:p w14:paraId="2E59065A" w14:textId="5F0C52FA" w:rsidR="008D0FFB" w:rsidRDefault="008D0FFB" w:rsidP="008D0FFB">
            <w:r>
              <w:t>100 cm</w:t>
            </w:r>
          </w:p>
        </w:tc>
        <w:tc>
          <w:tcPr>
            <w:tcW w:w="2337" w:type="dxa"/>
          </w:tcPr>
          <w:p w14:paraId="285563B8" w14:textId="0B9260FF" w:rsidR="008D0FFB" w:rsidRDefault="00BC681C" w:rsidP="008D0FFB">
            <w:r>
              <w:t>102.94 cm</w:t>
            </w:r>
          </w:p>
        </w:tc>
        <w:tc>
          <w:tcPr>
            <w:tcW w:w="2338" w:type="dxa"/>
          </w:tcPr>
          <w:p w14:paraId="6EDF4615" w14:textId="78D30004" w:rsidR="008D0FFB" w:rsidRDefault="00BC681C" w:rsidP="008D0FFB">
            <w:r>
              <w:t>2.94 cm</w:t>
            </w:r>
          </w:p>
        </w:tc>
        <w:tc>
          <w:tcPr>
            <w:tcW w:w="2338" w:type="dxa"/>
          </w:tcPr>
          <w:p w14:paraId="06909555" w14:textId="00B95380" w:rsidR="008D0FFB" w:rsidRDefault="00BC681C" w:rsidP="008D0FFB">
            <w:r>
              <w:t>2.94 %</w:t>
            </w:r>
          </w:p>
        </w:tc>
      </w:tr>
      <w:tr w:rsidR="008D0FFB" w14:paraId="3E5B2E30" w14:textId="77777777" w:rsidTr="008D0FFB">
        <w:tc>
          <w:tcPr>
            <w:tcW w:w="2337" w:type="dxa"/>
          </w:tcPr>
          <w:p w14:paraId="4CEB05CC" w14:textId="76D82C1D" w:rsidR="008D0FFB" w:rsidRDefault="008D0FFB" w:rsidP="008D0FFB">
            <w:r>
              <w:t>125 cm</w:t>
            </w:r>
          </w:p>
        </w:tc>
        <w:tc>
          <w:tcPr>
            <w:tcW w:w="2337" w:type="dxa"/>
          </w:tcPr>
          <w:p w14:paraId="6F4A34DB" w14:textId="1E2BDDD4" w:rsidR="008D0FFB" w:rsidRDefault="00BC681C" w:rsidP="008D0FFB">
            <w:r>
              <w:t>127.84 cm</w:t>
            </w:r>
          </w:p>
        </w:tc>
        <w:tc>
          <w:tcPr>
            <w:tcW w:w="2338" w:type="dxa"/>
          </w:tcPr>
          <w:p w14:paraId="0CDA95EB" w14:textId="6BAB3181" w:rsidR="008D0FFB" w:rsidRDefault="00BC681C" w:rsidP="008D0FFB">
            <w:r>
              <w:t>2.84 cm</w:t>
            </w:r>
          </w:p>
        </w:tc>
        <w:tc>
          <w:tcPr>
            <w:tcW w:w="2338" w:type="dxa"/>
          </w:tcPr>
          <w:p w14:paraId="38B622A0" w14:textId="7FD12931" w:rsidR="008D0FFB" w:rsidRDefault="00BC681C" w:rsidP="008D0FFB">
            <w:r>
              <w:t>2.27 %</w:t>
            </w:r>
          </w:p>
        </w:tc>
      </w:tr>
      <w:tr w:rsidR="008D0FFB" w14:paraId="5B9BAF64" w14:textId="77777777" w:rsidTr="008D0FFB">
        <w:tc>
          <w:tcPr>
            <w:tcW w:w="2337" w:type="dxa"/>
          </w:tcPr>
          <w:p w14:paraId="4B07CE04" w14:textId="5E2158EF" w:rsidR="008D0FFB" w:rsidRDefault="008D0FFB" w:rsidP="008D0FFB">
            <w:r>
              <w:t>150 cm</w:t>
            </w:r>
          </w:p>
        </w:tc>
        <w:tc>
          <w:tcPr>
            <w:tcW w:w="2337" w:type="dxa"/>
          </w:tcPr>
          <w:p w14:paraId="05773C7C" w14:textId="0C05B161" w:rsidR="008D0FFB" w:rsidRDefault="00BC681C" w:rsidP="008D0FFB">
            <w:r>
              <w:t>162.42 cm</w:t>
            </w:r>
          </w:p>
        </w:tc>
        <w:tc>
          <w:tcPr>
            <w:tcW w:w="2338" w:type="dxa"/>
          </w:tcPr>
          <w:p w14:paraId="4A580A08" w14:textId="0A8042C6" w:rsidR="008D0FFB" w:rsidRDefault="00BC681C" w:rsidP="008D0FFB">
            <w:r>
              <w:t>12.42 cm</w:t>
            </w:r>
          </w:p>
        </w:tc>
        <w:tc>
          <w:tcPr>
            <w:tcW w:w="2338" w:type="dxa"/>
          </w:tcPr>
          <w:p w14:paraId="2E85BC75" w14:textId="52DFAE0B" w:rsidR="008D0FFB" w:rsidRDefault="00BC681C" w:rsidP="008D0FFB">
            <w:r>
              <w:t>8.28 %</w:t>
            </w:r>
          </w:p>
        </w:tc>
      </w:tr>
    </w:tbl>
    <w:p w14:paraId="76A3CDC5" w14:textId="77777777" w:rsidR="00552397" w:rsidRDefault="00552397" w:rsidP="00552397"/>
    <w:p w14:paraId="72F1F233" w14:textId="0724E798" w:rsidR="009B416E" w:rsidRDefault="009B416E" w:rsidP="009B416E">
      <w:pPr>
        <w:pStyle w:val="Caption"/>
        <w:keepNext/>
        <w:jc w:val="center"/>
      </w:pPr>
      <w:r>
        <w:t xml:space="preserve">Table </w:t>
      </w:r>
      <w:fldSimple w:instr=" SEQ Table \* ARABIC ">
        <w:r>
          <w:rPr>
            <w:noProof/>
          </w:rPr>
          <w:t>2</w:t>
        </w:r>
      </w:fldSimple>
      <w:r>
        <w:t xml:space="preserve">.  Length/Width Measurements Taken at Different Distances </w:t>
      </w:r>
      <w:r w:rsidR="00165D49">
        <w:t>from</w:t>
      </w:r>
      <w:r>
        <w:t xml:space="preserve"> Camera</w:t>
      </w:r>
    </w:p>
    <w:tbl>
      <w:tblPr>
        <w:tblStyle w:val="TableGrid"/>
        <w:tblW w:w="0" w:type="auto"/>
        <w:tblLook w:val="04A0" w:firstRow="1" w:lastRow="0" w:firstColumn="1" w:lastColumn="0" w:noHBand="0" w:noVBand="1"/>
      </w:tblPr>
      <w:tblGrid>
        <w:gridCol w:w="2245"/>
        <w:gridCol w:w="1530"/>
        <w:gridCol w:w="2070"/>
        <w:gridCol w:w="2070"/>
        <w:gridCol w:w="1435"/>
      </w:tblGrid>
      <w:tr w:rsidR="009B416E" w14:paraId="1DEC37F3" w14:textId="77777777" w:rsidTr="008D6172">
        <w:tc>
          <w:tcPr>
            <w:tcW w:w="2245" w:type="dxa"/>
          </w:tcPr>
          <w:p w14:paraId="46E57E78" w14:textId="77777777" w:rsidR="009B416E" w:rsidRDefault="009B416E" w:rsidP="008D6172">
            <w:r>
              <w:t>Distance From Camera</w:t>
            </w:r>
          </w:p>
        </w:tc>
        <w:tc>
          <w:tcPr>
            <w:tcW w:w="1530" w:type="dxa"/>
          </w:tcPr>
          <w:p w14:paraId="6D31A9D1" w14:textId="77777777" w:rsidR="009B416E" w:rsidRDefault="009B416E" w:rsidP="008D6172">
            <w:r>
              <w:t>Real Distance</w:t>
            </w:r>
          </w:p>
        </w:tc>
        <w:tc>
          <w:tcPr>
            <w:tcW w:w="2070" w:type="dxa"/>
          </w:tcPr>
          <w:p w14:paraId="254CAA2B" w14:textId="77777777" w:rsidR="009B416E" w:rsidRDefault="009B416E" w:rsidP="008D6172">
            <w:r>
              <w:t>Point Cloud Distance</w:t>
            </w:r>
          </w:p>
        </w:tc>
        <w:tc>
          <w:tcPr>
            <w:tcW w:w="2070" w:type="dxa"/>
          </w:tcPr>
          <w:p w14:paraId="0928F530" w14:textId="77777777" w:rsidR="009B416E" w:rsidRDefault="009B416E" w:rsidP="008D6172">
            <w:r>
              <w:t>|Expected – Actual|</w:t>
            </w:r>
          </w:p>
        </w:tc>
        <w:tc>
          <w:tcPr>
            <w:tcW w:w="1435" w:type="dxa"/>
          </w:tcPr>
          <w:p w14:paraId="0352E372" w14:textId="77777777" w:rsidR="009B416E" w:rsidRDefault="009B416E" w:rsidP="008D6172">
            <w:r>
              <w:t>Percent Error</w:t>
            </w:r>
          </w:p>
        </w:tc>
      </w:tr>
      <w:tr w:rsidR="009B416E" w14:paraId="698D3B6B" w14:textId="77777777" w:rsidTr="008D6172">
        <w:tc>
          <w:tcPr>
            <w:tcW w:w="2245" w:type="dxa"/>
          </w:tcPr>
          <w:p w14:paraId="0A2B2D37" w14:textId="77777777" w:rsidR="009B416E" w:rsidRDefault="009B416E" w:rsidP="008D6172">
            <w:r>
              <w:t>25 cm</w:t>
            </w:r>
          </w:p>
        </w:tc>
        <w:tc>
          <w:tcPr>
            <w:tcW w:w="1530" w:type="dxa"/>
          </w:tcPr>
          <w:p w14:paraId="3572497C" w14:textId="77777777" w:rsidR="009B416E" w:rsidRDefault="009B416E" w:rsidP="008D6172">
            <w:r>
              <w:t>1 cm</w:t>
            </w:r>
          </w:p>
        </w:tc>
        <w:tc>
          <w:tcPr>
            <w:tcW w:w="2070" w:type="dxa"/>
          </w:tcPr>
          <w:p w14:paraId="7C79DDDB" w14:textId="77777777" w:rsidR="009B416E" w:rsidRDefault="009B416E" w:rsidP="008D6172">
            <w:r>
              <w:t>-</w:t>
            </w:r>
          </w:p>
        </w:tc>
        <w:tc>
          <w:tcPr>
            <w:tcW w:w="2070" w:type="dxa"/>
          </w:tcPr>
          <w:p w14:paraId="6A410328" w14:textId="77777777" w:rsidR="009B416E" w:rsidRDefault="009B416E" w:rsidP="008D6172">
            <w:r>
              <w:t>-</w:t>
            </w:r>
          </w:p>
        </w:tc>
        <w:tc>
          <w:tcPr>
            <w:tcW w:w="1435" w:type="dxa"/>
          </w:tcPr>
          <w:p w14:paraId="5B23053F" w14:textId="77777777" w:rsidR="009B416E" w:rsidRDefault="009B416E" w:rsidP="008D6172">
            <w:r>
              <w:t>-</w:t>
            </w:r>
          </w:p>
        </w:tc>
      </w:tr>
      <w:tr w:rsidR="009B416E" w14:paraId="0E53C8A4" w14:textId="77777777" w:rsidTr="008D6172">
        <w:tc>
          <w:tcPr>
            <w:tcW w:w="2245" w:type="dxa"/>
          </w:tcPr>
          <w:p w14:paraId="6A2D6989" w14:textId="77777777" w:rsidR="009B416E" w:rsidRDefault="009B416E" w:rsidP="008D6172">
            <w:r>
              <w:t>50 cm</w:t>
            </w:r>
          </w:p>
        </w:tc>
        <w:tc>
          <w:tcPr>
            <w:tcW w:w="1530" w:type="dxa"/>
          </w:tcPr>
          <w:p w14:paraId="6B369BA9" w14:textId="77777777" w:rsidR="009B416E" w:rsidRDefault="009B416E" w:rsidP="008D6172">
            <w:r>
              <w:t>1 cm</w:t>
            </w:r>
          </w:p>
        </w:tc>
        <w:tc>
          <w:tcPr>
            <w:tcW w:w="2070" w:type="dxa"/>
          </w:tcPr>
          <w:p w14:paraId="28FE9C01" w14:textId="77777777" w:rsidR="009B416E" w:rsidRDefault="009B416E" w:rsidP="008D6172">
            <w:r>
              <w:t>1.0127 cm</w:t>
            </w:r>
          </w:p>
        </w:tc>
        <w:tc>
          <w:tcPr>
            <w:tcW w:w="2070" w:type="dxa"/>
          </w:tcPr>
          <w:p w14:paraId="4AB3A4B6" w14:textId="77777777" w:rsidR="009B416E" w:rsidRDefault="009B416E" w:rsidP="008D6172">
            <w:r>
              <w:t>0.0127 cm</w:t>
            </w:r>
          </w:p>
        </w:tc>
        <w:tc>
          <w:tcPr>
            <w:tcW w:w="1435" w:type="dxa"/>
          </w:tcPr>
          <w:p w14:paraId="68C2A57E" w14:textId="77777777" w:rsidR="009B416E" w:rsidRDefault="009B416E" w:rsidP="008D6172">
            <w:r>
              <w:t>1.27 %</w:t>
            </w:r>
          </w:p>
        </w:tc>
      </w:tr>
      <w:tr w:rsidR="009B416E" w14:paraId="28230D38" w14:textId="77777777" w:rsidTr="008D6172">
        <w:tc>
          <w:tcPr>
            <w:tcW w:w="2245" w:type="dxa"/>
          </w:tcPr>
          <w:p w14:paraId="3F44E457" w14:textId="77777777" w:rsidR="009B416E" w:rsidRDefault="009B416E" w:rsidP="008D6172">
            <w:r>
              <w:t>75 cm</w:t>
            </w:r>
          </w:p>
        </w:tc>
        <w:tc>
          <w:tcPr>
            <w:tcW w:w="1530" w:type="dxa"/>
          </w:tcPr>
          <w:p w14:paraId="50F8B040" w14:textId="77777777" w:rsidR="009B416E" w:rsidRDefault="009B416E" w:rsidP="008D6172">
            <w:r>
              <w:t>1 cm</w:t>
            </w:r>
          </w:p>
        </w:tc>
        <w:tc>
          <w:tcPr>
            <w:tcW w:w="2070" w:type="dxa"/>
          </w:tcPr>
          <w:p w14:paraId="6F8E6E80" w14:textId="77777777" w:rsidR="009B416E" w:rsidRDefault="009B416E" w:rsidP="008D6172">
            <w:r>
              <w:t>1.0246 cm</w:t>
            </w:r>
          </w:p>
        </w:tc>
        <w:tc>
          <w:tcPr>
            <w:tcW w:w="2070" w:type="dxa"/>
          </w:tcPr>
          <w:p w14:paraId="463209E1" w14:textId="77777777" w:rsidR="009B416E" w:rsidRDefault="009B416E" w:rsidP="008D6172">
            <w:r>
              <w:t>0.0246 cm</w:t>
            </w:r>
          </w:p>
        </w:tc>
        <w:tc>
          <w:tcPr>
            <w:tcW w:w="1435" w:type="dxa"/>
          </w:tcPr>
          <w:p w14:paraId="08B1CD71" w14:textId="77777777" w:rsidR="009B416E" w:rsidRDefault="009B416E" w:rsidP="008D6172">
            <w:r>
              <w:t>2.46 %</w:t>
            </w:r>
          </w:p>
        </w:tc>
      </w:tr>
      <w:tr w:rsidR="009B416E" w14:paraId="2A460B01" w14:textId="77777777" w:rsidTr="008D6172">
        <w:tc>
          <w:tcPr>
            <w:tcW w:w="2245" w:type="dxa"/>
          </w:tcPr>
          <w:p w14:paraId="63BED46A" w14:textId="77777777" w:rsidR="009B416E" w:rsidRDefault="009B416E" w:rsidP="008D6172">
            <w:r>
              <w:t>100 cm</w:t>
            </w:r>
          </w:p>
        </w:tc>
        <w:tc>
          <w:tcPr>
            <w:tcW w:w="1530" w:type="dxa"/>
          </w:tcPr>
          <w:p w14:paraId="2AE7D3C1" w14:textId="77777777" w:rsidR="009B416E" w:rsidRDefault="009B416E" w:rsidP="008D6172">
            <w:r>
              <w:t>1 cm</w:t>
            </w:r>
          </w:p>
        </w:tc>
        <w:tc>
          <w:tcPr>
            <w:tcW w:w="2070" w:type="dxa"/>
          </w:tcPr>
          <w:p w14:paraId="1AB36683" w14:textId="77777777" w:rsidR="009B416E" w:rsidRDefault="009B416E" w:rsidP="008D6172">
            <w:r>
              <w:t>1.0335 cm</w:t>
            </w:r>
          </w:p>
        </w:tc>
        <w:tc>
          <w:tcPr>
            <w:tcW w:w="2070" w:type="dxa"/>
          </w:tcPr>
          <w:p w14:paraId="6F70696F" w14:textId="77777777" w:rsidR="009B416E" w:rsidRDefault="009B416E" w:rsidP="008D6172">
            <w:r>
              <w:t>0.0335 cm</w:t>
            </w:r>
          </w:p>
        </w:tc>
        <w:tc>
          <w:tcPr>
            <w:tcW w:w="1435" w:type="dxa"/>
          </w:tcPr>
          <w:p w14:paraId="4689A9DB" w14:textId="77777777" w:rsidR="009B416E" w:rsidRDefault="009B416E" w:rsidP="008D6172">
            <w:r>
              <w:t>3.35 %</w:t>
            </w:r>
          </w:p>
        </w:tc>
      </w:tr>
      <w:tr w:rsidR="009B416E" w14:paraId="69257715" w14:textId="77777777" w:rsidTr="008D6172">
        <w:tc>
          <w:tcPr>
            <w:tcW w:w="2245" w:type="dxa"/>
          </w:tcPr>
          <w:p w14:paraId="5C20F409" w14:textId="77777777" w:rsidR="009B416E" w:rsidRDefault="009B416E" w:rsidP="008D6172">
            <w:r>
              <w:t>125 cm</w:t>
            </w:r>
          </w:p>
        </w:tc>
        <w:tc>
          <w:tcPr>
            <w:tcW w:w="1530" w:type="dxa"/>
          </w:tcPr>
          <w:p w14:paraId="773EF2D4" w14:textId="77777777" w:rsidR="009B416E" w:rsidRDefault="009B416E" w:rsidP="008D6172">
            <w:r>
              <w:t>1 cm</w:t>
            </w:r>
          </w:p>
        </w:tc>
        <w:tc>
          <w:tcPr>
            <w:tcW w:w="2070" w:type="dxa"/>
          </w:tcPr>
          <w:p w14:paraId="44F6AEFE" w14:textId="77777777" w:rsidR="009B416E" w:rsidRDefault="009B416E" w:rsidP="008D6172">
            <w:r>
              <w:t>1.0845 cm</w:t>
            </w:r>
          </w:p>
        </w:tc>
        <w:tc>
          <w:tcPr>
            <w:tcW w:w="2070" w:type="dxa"/>
          </w:tcPr>
          <w:p w14:paraId="46A42967" w14:textId="77777777" w:rsidR="009B416E" w:rsidRDefault="009B416E" w:rsidP="008D6172">
            <w:r>
              <w:t>0.0845 cm</w:t>
            </w:r>
          </w:p>
        </w:tc>
        <w:tc>
          <w:tcPr>
            <w:tcW w:w="1435" w:type="dxa"/>
          </w:tcPr>
          <w:p w14:paraId="22D53A2C" w14:textId="77777777" w:rsidR="009B416E" w:rsidRDefault="009B416E" w:rsidP="008D6172">
            <w:r>
              <w:t>8.45 %</w:t>
            </w:r>
          </w:p>
        </w:tc>
      </w:tr>
      <w:tr w:rsidR="009B416E" w14:paraId="506FBD98" w14:textId="77777777" w:rsidTr="008D6172">
        <w:tc>
          <w:tcPr>
            <w:tcW w:w="2245" w:type="dxa"/>
          </w:tcPr>
          <w:p w14:paraId="5D565D4F" w14:textId="77777777" w:rsidR="009B416E" w:rsidRDefault="009B416E" w:rsidP="008D6172">
            <w:r>
              <w:t>150 cm</w:t>
            </w:r>
          </w:p>
        </w:tc>
        <w:tc>
          <w:tcPr>
            <w:tcW w:w="1530" w:type="dxa"/>
          </w:tcPr>
          <w:p w14:paraId="55468321" w14:textId="77777777" w:rsidR="009B416E" w:rsidRDefault="009B416E" w:rsidP="008D6172">
            <w:r>
              <w:t>1 cm</w:t>
            </w:r>
          </w:p>
        </w:tc>
        <w:tc>
          <w:tcPr>
            <w:tcW w:w="2070" w:type="dxa"/>
          </w:tcPr>
          <w:p w14:paraId="0D216441" w14:textId="77777777" w:rsidR="009B416E" w:rsidRDefault="009B416E" w:rsidP="008D6172">
            <w:r>
              <w:t>1.1850 cm</w:t>
            </w:r>
          </w:p>
        </w:tc>
        <w:tc>
          <w:tcPr>
            <w:tcW w:w="2070" w:type="dxa"/>
          </w:tcPr>
          <w:p w14:paraId="550FCE3B" w14:textId="77777777" w:rsidR="009B416E" w:rsidRDefault="009B416E" w:rsidP="008D6172">
            <w:r>
              <w:t>0.1850 cm</w:t>
            </w:r>
          </w:p>
        </w:tc>
        <w:tc>
          <w:tcPr>
            <w:tcW w:w="1435" w:type="dxa"/>
          </w:tcPr>
          <w:p w14:paraId="5A678540" w14:textId="77777777" w:rsidR="009B416E" w:rsidRDefault="009B416E" w:rsidP="008D6172">
            <w:r>
              <w:t>18.50 %</w:t>
            </w:r>
          </w:p>
        </w:tc>
      </w:tr>
    </w:tbl>
    <w:p w14:paraId="69C945C9" w14:textId="77777777" w:rsidR="009B416E" w:rsidRDefault="009B416E" w:rsidP="009B416E"/>
    <w:p w14:paraId="1F53F530" w14:textId="63CE805D" w:rsidR="009B416E" w:rsidRDefault="009B416E" w:rsidP="00552397">
      <w:r>
        <w:t>The associated graph displaying the trend of the data in Table is shown in figure ___. The associated graph displaying the trend of the data in Table 2 is shown in figure ____.</w:t>
      </w:r>
    </w:p>
    <w:p w14:paraId="73F64503" w14:textId="1982C501" w:rsidR="00554157" w:rsidRPr="00552397" w:rsidRDefault="00554157" w:rsidP="00554157">
      <w:pPr>
        <w:jc w:val="center"/>
      </w:pPr>
      <w:r>
        <w:rPr>
          <w:noProof/>
        </w:rPr>
        <w:lastRenderedPageBreak/>
        <w:drawing>
          <wp:inline distT="0" distB="0" distL="0" distR="0" wp14:anchorId="48CC6C1D" wp14:editId="655C6994">
            <wp:extent cx="4572000" cy="2743200"/>
            <wp:effectExtent l="0" t="0" r="0" b="0"/>
            <wp:docPr id="276355523" name="Chart 1">
              <a:extLst xmlns:a="http://schemas.openxmlformats.org/drawingml/2006/main">
                <a:ext uri="{FF2B5EF4-FFF2-40B4-BE49-F238E27FC236}">
                  <a16:creationId xmlns:a16="http://schemas.microsoft.com/office/drawing/2014/main" id="{91B0829B-6D58-EDD8-E949-B83282FFDC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812A01E" w14:textId="64DF6FEE" w:rsidR="00554157" w:rsidRPr="0057539D" w:rsidRDefault="00554157" w:rsidP="00554157">
      <w:pPr>
        <w:pStyle w:val="Caption"/>
        <w:jc w:val="center"/>
      </w:pPr>
      <w:r>
        <w:t xml:space="preserve">Figure </w:t>
      </w:r>
      <w:fldSimple w:instr=" SEQ Figure \* ARABIC ">
        <w:r>
          <w:rPr>
            <w:noProof/>
          </w:rPr>
          <w:t>23</w:t>
        </w:r>
      </w:fldSimple>
      <w:r>
        <w:t xml:space="preserve">.  Percent Error of Depth Measurement vs Distance </w:t>
      </w:r>
      <w:r w:rsidR="00165D49">
        <w:t>from</w:t>
      </w:r>
      <w:r>
        <w:t xml:space="preserve"> Camera</w:t>
      </w:r>
    </w:p>
    <w:p w14:paraId="09F0E03E" w14:textId="77777777" w:rsidR="00742E91" w:rsidRDefault="00742E91" w:rsidP="00F02261"/>
    <w:p w14:paraId="31ACD476" w14:textId="0F7115C5" w:rsidR="003234AC" w:rsidRDefault="003234AC" w:rsidP="003234AC">
      <w:pPr>
        <w:jc w:val="center"/>
      </w:pPr>
      <w:r>
        <w:rPr>
          <w:noProof/>
        </w:rPr>
        <w:drawing>
          <wp:inline distT="0" distB="0" distL="0" distR="0" wp14:anchorId="005CD939" wp14:editId="05060B18">
            <wp:extent cx="4572000" cy="2743200"/>
            <wp:effectExtent l="0" t="0" r="0" b="0"/>
            <wp:docPr id="42511145" name="Chart 1">
              <a:extLst xmlns:a="http://schemas.openxmlformats.org/drawingml/2006/main">
                <a:ext uri="{FF2B5EF4-FFF2-40B4-BE49-F238E27FC236}">
                  <a16:creationId xmlns:a16="http://schemas.microsoft.com/office/drawing/2014/main" id="{2710C1DB-9933-2159-B867-F1D2715E0D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65B2118" w14:textId="7C07429F" w:rsidR="003234AC" w:rsidRPr="0057539D" w:rsidRDefault="003234AC" w:rsidP="003234AC">
      <w:pPr>
        <w:pStyle w:val="Caption"/>
        <w:jc w:val="center"/>
      </w:pPr>
      <w:r>
        <w:t xml:space="preserve">Figure </w:t>
      </w:r>
      <w:fldSimple w:instr=" SEQ Figure \* ARABIC ">
        <w:r>
          <w:rPr>
            <w:noProof/>
          </w:rPr>
          <w:t>23</w:t>
        </w:r>
      </w:fldSimple>
      <w:r>
        <w:t xml:space="preserve">.  Percent Error of </w:t>
      </w:r>
      <w:r w:rsidR="0057534D">
        <w:t>Length/Width</w:t>
      </w:r>
      <w:r>
        <w:t xml:space="preserve"> Measurement vs Distance </w:t>
      </w:r>
      <w:r w:rsidR="00165D49">
        <w:t>from</w:t>
      </w:r>
      <w:r>
        <w:t xml:space="preserve"> Camera</w:t>
      </w:r>
    </w:p>
    <w:p w14:paraId="3E6CFE0D" w14:textId="393E00CB" w:rsidR="003234AC" w:rsidRDefault="00365F8C" w:rsidP="00552397">
      <w:r>
        <w:t xml:space="preserve">Table 3 showcases data intended to demonstrate trends with regards to precision dependent on the measurement’s closeness to the edge of the </w:t>
      </w:r>
      <w:r w:rsidR="00165D49">
        <w:t xml:space="preserve">FOV of the </w:t>
      </w:r>
      <w:r>
        <w:t>camera. Table 3 showcases length/width measurements taken across the different recordings. …</w:t>
      </w:r>
    </w:p>
    <w:p w14:paraId="1CADF864" w14:textId="66A4A9CF" w:rsidR="00BC681C" w:rsidRDefault="00BC681C" w:rsidP="00BC681C">
      <w:pPr>
        <w:pStyle w:val="Caption"/>
        <w:keepNext/>
        <w:jc w:val="center"/>
      </w:pPr>
      <w:r>
        <w:t xml:space="preserve">Table </w:t>
      </w:r>
      <w:fldSimple w:instr=" SEQ Table \* ARABIC ">
        <w:r>
          <w:rPr>
            <w:noProof/>
          </w:rPr>
          <w:t>3</w:t>
        </w:r>
      </w:fldSimple>
      <w:r>
        <w:t xml:space="preserve">.  </w:t>
      </w:r>
      <w:r w:rsidR="0057534D">
        <w:t>Length/Width</w:t>
      </w:r>
      <w:r>
        <w:t xml:space="preserve"> Measurements </w:t>
      </w:r>
      <w:r w:rsidR="0057534D">
        <w:t xml:space="preserve">Taken </w:t>
      </w:r>
      <w:r>
        <w:t>at Different Locations in View</w:t>
      </w:r>
      <w:r w:rsidR="00716B12">
        <w:t xml:space="preserve"> and Distances</w:t>
      </w:r>
      <w:r w:rsidR="0057534D">
        <w:t xml:space="preserve"> </w:t>
      </w:r>
      <w:r w:rsidR="00165D49">
        <w:t>from</w:t>
      </w:r>
      <w:r w:rsidR="0057534D">
        <w:t xml:space="preserve"> Camera</w:t>
      </w:r>
      <w:r w:rsidR="00365F8C">
        <w:t xml:space="preserve"> ******* INCLUDE MORE MEASUREMENTS, MENTION HOW SIDE MEASUREMENTS WERE GOOD BECAUSE THOSE WERE CLOSE ENOUGH TO VIEWING EDGE</w:t>
      </w:r>
    </w:p>
    <w:tbl>
      <w:tblPr>
        <w:tblStyle w:val="TableGrid"/>
        <w:tblW w:w="0" w:type="auto"/>
        <w:tblLook w:val="04A0" w:firstRow="1" w:lastRow="0" w:firstColumn="1" w:lastColumn="0" w:noHBand="0" w:noVBand="1"/>
      </w:tblPr>
      <w:tblGrid>
        <w:gridCol w:w="2245"/>
        <w:gridCol w:w="1530"/>
        <w:gridCol w:w="2070"/>
        <w:gridCol w:w="2070"/>
        <w:gridCol w:w="1435"/>
      </w:tblGrid>
      <w:tr w:rsidR="00BC681C" w14:paraId="474D67CF" w14:textId="77777777" w:rsidTr="00102DC9">
        <w:tc>
          <w:tcPr>
            <w:tcW w:w="2245" w:type="dxa"/>
          </w:tcPr>
          <w:p w14:paraId="7A251247" w14:textId="45E11607" w:rsidR="00BC681C" w:rsidRDefault="00BC681C" w:rsidP="00102DC9">
            <w:r>
              <w:t>Location in View</w:t>
            </w:r>
          </w:p>
        </w:tc>
        <w:tc>
          <w:tcPr>
            <w:tcW w:w="1530" w:type="dxa"/>
          </w:tcPr>
          <w:p w14:paraId="7B3B2CF1" w14:textId="77777777" w:rsidR="00BC681C" w:rsidRDefault="00BC681C" w:rsidP="00102DC9">
            <w:r>
              <w:t>Real Distance</w:t>
            </w:r>
          </w:p>
        </w:tc>
        <w:tc>
          <w:tcPr>
            <w:tcW w:w="2070" w:type="dxa"/>
          </w:tcPr>
          <w:p w14:paraId="28382332" w14:textId="77777777" w:rsidR="00BC681C" w:rsidRDefault="00BC681C" w:rsidP="00102DC9">
            <w:r>
              <w:t>Point Cloud Distance</w:t>
            </w:r>
          </w:p>
        </w:tc>
        <w:tc>
          <w:tcPr>
            <w:tcW w:w="2070" w:type="dxa"/>
          </w:tcPr>
          <w:p w14:paraId="0CAB0292" w14:textId="77777777" w:rsidR="00BC681C" w:rsidRDefault="00BC681C" w:rsidP="00102DC9">
            <w:r>
              <w:t>|Expected – Actual|</w:t>
            </w:r>
          </w:p>
        </w:tc>
        <w:tc>
          <w:tcPr>
            <w:tcW w:w="1435" w:type="dxa"/>
          </w:tcPr>
          <w:p w14:paraId="178E4082" w14:textId="77777777" w:rsidR="00BC681C" w:rsidRDefault="00BC681C" w:rsidP="00102DC9">
            <w:r>
              <w:t>Percent Error</w:t>
            </w:r>
          </w:p>
        </w:tc>
      </w:tr>
      <w:tr w:rsidR="00BC681C" w14:paraId="35F6C3B5" w14:textId="77777777" w:rsidTr="00102DC9">
        <w:tc>
          <w:tcPr>
            <w:tcW w:w="2245" w:type="dxa"/>
          </w:tcPr>
          <w:p w14:paraId="7F944CF5" w14:textId="16478548" w:rsidR="00BC681C" w:rsidRDefault="00BC681C" w:rsidP="00102DC9">
            <w:r>
              <w:lastRenderedPageBreak/>
              <w:t>Centered at 150 cm</w:t>
            </w:r>
          </w:p>
        </w:tc>
        <w:tc>
          <w:tcPr>
            <w:tcW w:w="1530" w:type="dxa"/>
          </w:tcPr>
          <w:p w14:paraId="77594E42" w14:textId="77777777" w:rsidR="00BC681C" w:rsidRDefault="00BC681C" w:rsidP="00102DC9">
            <w:r>
              <w:t>1 cm</w:t>
            </w:r>
          </w:p>
        </w:tc>
        <w:tc>
          <w:tcPr>
            <w:tcW w:w="2070" w:type="dxa"/>
          </w:tcPr>
          <w:p w14:paraId="381C3289" w14:textId="4D9B9404" w:rsidR="00BC681C" w:rsidRDefault="00716B12" w:rsidP="00102DC9">
            <w:r>
              <w:t>1.0845</w:t>
            </w:r>
            <w:r w:rsidR="00177B74">
              <w:t xml:space="preserve"> cm</w:t>
            </w:r>
          </w:p>
        </w:tc>
        <w:tc>
          <w:tcPr>
            <w:tcW w:w="2070" w:type="dxa"/>
          </w:tcPr>
          <w:p w14:paraId="2CCB95A7" w14:textId="1F60B442" w:rsidR="00BC681C" w:rsidRDefault="00177B74" w:rsidP="00102DC9">
            <w:r>
              <w:t>0.0845 cm</w:t>
            </w:r>
          </w:p>
        </w:tc>
        <w:tc>
          <w:tcPr>
            <w:tcW w:w="1435" w:type="dxa"/>
          </w:tcPr>
          <w:p w14:paraId="1938E004" w14:textId="48C230C7" w:rsidR="00BC681C" w:rsidRDefault="00177B74" w:rsidP="00102DC9">
            <w:r>
              <w:t>8.45 %</w:t>
            </w:r>
          </w:p>
        </w:tc>
      </w:tr>
      <w:tr w:rsidR="00BC681C" w14:paraId="05B57A72" w14:textId="77777777" w:rsidTr="00102DC9">
        <w:tc>
          <w:tcPr>
            <w:tcW w:w="2245" w:type="dxa"/>
          </w:tcPr>
          <w:p w14:paraId="56BED0D1" w14:textId="373FAC8F" w:rsidR="00BC681C" w:rsidRDefault="00BC681C" w:rsidP="00102DC9">
            <w:r>
              <w:t>Far-Right at 150 cm</w:t>
            </w:r>
          </w:p>
        </w:tc>
        <w:tc>
          <w:tcPr>
            <w:tcW w:w="1530" w:type="dxa"/>
          </w:tcPr>
          <w:p w14:paraId="715DC880" w14:textId="77777777" w:rsidR="00BC681C" w:rsidRDefault="00BC681C" w:rsidP="00102DC9">
            <w:r>
              <w:t>1 cm</w:t>
            </w:r>
          </w:p>
        </w:tc>
        <w:tc>
          <w:tcPr>
            <w:tcW w:w="2070" w:type="dxa"/>
          </w:tcPr>
          <w:p w14:paraId="35E1C9E4" w14:textId="61326AAA" w:rsidR="00BC681C" w:rsidRDefault="00716B12" w:rsidP="00102DC9">
            <w:r>
              <w:t>1.1850</w:t>
            </w:r>
            <w:r w:rsidR="00177B74">
              <w:t xml:space="preserve"> cm</w:t>
            </w:r>
          </w:p>
        </w:tc>
        <w:tc>
          <w:tcPr>
            <w:tcW w:w="2070" w:type="dxa"/>
          </w:tcPr>
          <w:p w14:paraId="320AFF2E" w14:textId="32241B5C" w:rsidR="00BC681C" w:rsidRDefault="00177B74" w:rsidP="00102DC9">
            <w:r>
              <w:t>0.1850 cm</w:t>
            </w:r>
          </w:p>
        </w:tc>
        <w:tc>
          <w:tcPr>
            <w:tcW w:w="1435" w:type="dxa"/>
          </w:tcPr>
          <w:p w14:paraId="6AEC48E5" w14:textId="1E050097" w:rsidR="00BC681C" w:rsidRDefault="00177B74" w:rsidP="00102DC9">
            <w:r>
              <w:t>18.50 %</w:t>
            </w:r>
          </w:p>
        </w:tc>
      </w:tr>
      <w:tr w:rsidR="00BC681C" w14:paraId="3E2FB82E" w14:textId="77777777" w:rsidTr="00102DC9">
        <w:tc>
          <w:tcPr>
            <w:tcW w:w="2245" w:type="dxa"/>
          </w:tcPr>
          <w:p w14:paraId="1E2727A1" w14:textId="4573E087" w:rsidR="00BC681C" w:rsidRDefault="004E7332" w:rsidP="00102DC9">
            <w:r>
              <w:t>Far-Right at 300 cm</w:t>
            </w:r>
          </w:p>
        </w:tc>
        <w:tc>
          <w:tcPr>
            <w:tcW w:w="1530" w:type="dxa"/>
          </w:tcPr>
          <w:p w14:paraId="5F281883" w14:textId="77777777" w:rsidR="00BC681C" w:rsidRDefault="00BC681C" w:rsidP="00102DC9">
            <w:r>
              <w:t>1 cm</w:t>
            </w:r>
          </w:p>
        </w:tc>
        <w:tc>
          <w:tcPr>
            <w:tcW w:w="2070" w:type="dxa"/>
          </w:tcPr>
          <w:p w14:paraId="20414F4E" w14:textId="62C83113" w:rsidR="00BC681C" w:rsidRDefault="00716B12" w:rsidP="00102DC9">
            <w:r>
              <w:t>1.3877</w:t>
            </w:r>
            <w:r w:rsidR="00177B74">
              <w:t xml:space="preserve"> cm</w:t>
            </w:r>
          </w:p>
        </w:tc>
        <w:tc>
          <w:tcPr>
            <w:tcW w:w="2070" w:type="dxa"/>
          </w:tcPr>
          <w:p w14:paraId="048C2487" w14:textId="029BEB63" w:rsidR="00BC681C" w:rsidRDefault="00177B74" w:rsidP="00102DC9">
            <w:r>
              <w:t>0.3877 cm</w:t>
            </w:r>
          </w:p>
        </w:tc>
        <w:tc>
          <w:tcPr>
            <w:tcW w:w="1435" w:type="dxa"/>
          </w:tcPr>
          <w:p w14:paraId="0F620392" w14:textId="7AA437E8" w:rsidR="00BC681C" w:rsidRDefault="00177B74" w:rsidP="00102DC9">
            <w:r>
              <w:t>38.77 %</w:t>
            </w:r>
          </w:p>
        </w:tc>
      </w:tr>
    </w:tbl>
    <w:p w14:paraId="6BBF15A3" w14:textId="77777777" w:rsidR="00BC681C" w:rsidRDefault="00BC681C" w:rsidP="00552397"/>
    <w:p w14:paraId="0BBD30A3" w14:textId="49AFD785" w:rsidR="003234AC" w:rsidRDefault="003234AC" w:rsidP="003234AC">
      <w:pPr>
        <w:jc w:val="center"/>
      </w:pPr>
      <w:r>
        <w:rPr>
          <w:noProof/>
        </w:rPr>
        <w:drawing>
          <wp:inline distT="0" distB="0" distL="0" distR="0" wp14:anchorId="79EBDA76" wp14:editId="6828D634">
            <wp:extent cx="4572000" cy="2743200"/>
            <wp:effectExtent l="0" t="0" r="0" b="0"/>
            <wp:docPr id="666333643" name="Chart 1">
              <a:extLst xmlns:a="http://schemas.openxmlformats.org/drawingml/2006/main">
                <a:ext uri="{FF2B5EF4-FFF2-40B4-BE49-F238E27FC236}">
                  <a16:creationId xmlns:a16="http://schemas.microsoft.com/office/drawing/2014/main" id="{664BBB4F-6131-7A98-0814-A91B7301DE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DC5F52" w14:textId="0A54761C" w:rsidR="003234AC" w:rsidRPr="0057539D" w:rsidRDefault="003234AC" w:rsidP="003234AC">
      <w:pPr>
        <w:pStyle w:val="Caption"/>
        <w:jc w:val="center"/>
      </w:pPr>
      <w:r>
        <w:t xml:space="preserve">Figure </w:t>
      </w:r>
      <w:fldSimple w:instr=" SEQ Figure \* ARABIC ">
        <w:r>
          <w:rPr>
            <w:noProof/>
          </w:rPr>
          <w:t>23</w:t>
        </w:r>
      </w:fldSimple>
      <w:r>
        <w:t xml:space="preserve">.  Percent Error of Depth Measurement vs Distance </w:t>
      </w:r>
      <w:proofErr w:type="gramStart"/>
      <w:r>
        <w:t>From</w:t>
      </w:r>
      <w:proofErr w:type="gramEnd"/>
      <w:r>
        <w:t xml:space="preserve"> Camera</w:t>
      </w:r>
    </w:p>
    <w:p w14:paraId="319D6299" w14:textId="77777777" w:rsidR="003234AC" w:rsidRDefault="003234AC" w:rsidP="00552397"/>
    <w:p w14:paraId="51173FCA" w14:textId="77777777" w:rsidR="00552397" w:rsidRPr="00552397" w:rsidRDefault="00552397" w:rsidP="00552397"/>
    <w:p w14:paraId="339FE50D" w14:textId="60795DCB" w:rsidR="00307B6E" w:rsidRDefault="00552397" w:rsidP="00F02261">
      <w:r>
        <w:t>The chart demonstrating the precision of the vision-based measurements relative to the actual measurements is shown in figure _____.</w:t>
      </w:r>
    </w:p>
    <w:p w14:paraId="4A87A104" w14:textId="77777777" w:rsidR="00C65EAD" w:rsidRDefault="00C65EAD" w:rsidP="00C65EAD"/>
    <w:p w14:paraId="11852400" w14:textId="158FB253" w:rsidR="00794336" w:rsidRDefault="00F02261" w:rsidP="00794336">
      <w:pPr>
        <w:pStyle w:val="Heading2"/>
      </w:pPr>
      <w:bookmarkStart w:id="119" w:name="_Toc137089126"/>
      <w:r>
        <w:t>4.</w:t>
      </w:r>
      <w:bookmarkEnd w:id="119"/>
      <w:r w:rsidR="00307B6E">
        <w:t xml:space="preserve">2 </w:t>
      </w:r>
      <w:r w:rsidR="00794336">
        <w:t xml:space="preserve">Instance Segmentation Model and Leaf Mask </w:t>
      </w:r>
      <w:r w:rsidR="00794336">
        <w:br/>
      </w:r>
    </w:p>
    <w:p w14:paraId="476B1A95" w14:textId="42546DE2" w:rsidR="00902A3B" w:rsidRDefault="00367A19" w:rsidP="00902A3B">
      <w:proofErr w:type="gramStart"/>
      <w:r>
        <w:t>In order to</w:t>
      </w:r>
      <w:proofErr w:type="gramEnd"/>
      <w:r>
        <w:t xml:space="preserve"> validate that the trained model produces predictions that are precise and accurate, the project uses one of the Matterport Mask-RCNN sample’s model validation </w:t>
      </w:r>
      <w:proofErr w:type="spellStart"/>
      <w:r>
        <w:t>jupyter</w:t>
      </w:r>
      <w:proofErr w:type="spellEnd"/>
      <w:r>
        <w:t xml:space="preserve"> notebooks to quantitatively demonstrate the quality of the predictions. ……………………… (talk about and show figures of these demonstrations)</w:t>
      </w:r>
    </w:p>
    <w:p w14:paraId="35E7439C" w14:textId="77777777" w:rsidR="005C3850" w:rsidRDefault="005C3850" w:rsidP="00902A3B"/>
    <w:p w14:paraId="601BEC5C" w14:textId="27EAB898" w:rsidR="005C3850" w:rsidRDefault="005C3850" w:rsidP="00902A3B">
      <w:r>
        <w:t>FIGURE _______</w:t>
      </w:r>
    </w:p>
    <w:p w14:paraId="31B52962" w14:textId="77777777" w:rsidR="005C3850" w:rsidRDefault="005C3850" w:rsidP="00902A3B"/>
    <w:p w14:paraId="642282D2" w14:textId="38A29321" w:rsidR="005C3850" w:rsidRDefault="005C3850" w:rsidP="00902A3B">
      <w:r>
        <w:t xml:space="preserve">In order to validate that an individual leaf mask is being isolated and can be used as a filter, the mask has been converted into a black and white </w:t>
      </w:r>
      <w:r w:rsidR="00165D49">
        <w:t xml:space="preserve">image </w:t>
      </w:r>
      <w:r>
        <w:t xml:space="preserve">of which the background is </w:t>
      </w:r>
      <w:proofErr w:type="gramStart"/>
      <w:r>
        <w:t>white</w:t>
      </w:r>
      <w:proofErr w:type="gramEnd"/>
      <w:r>
        <w:t xml:space="preserve"> and the mask is </w:t>
      </w:r>
      <w:r>
        <w:lastRenderedPageBreak/>
        <w:t xml:space="preserve">black. As figure ____ demonstrates, the individual mask matches exactly with one of the leaf masks represented in the Matterport Mask-RCNN model validation file. </w:t>
      </w:r>
    </w:p>
    <w:p w14:paraId="58E9568F" w14:textId="77777777" w:rsidR="005C3850" w:rsidRDefault="005C3850" w:rsidP="00902A3B"/>
    <w:p w14:paraId="4EC3BB0C" w14:textId="2410E6F4" w:rsidR="005C3850" w:rsidRPr="00902A3B" w:rsidRDefault="005C3850" w:rsidP="00902A3B">
      <w:r>
        <w:t>FIGURE_______</w:t>
      </w:r>
    </w:p>
    <w:p w14:paraId="58BC8D4A" w14:textId="77777777" w:rsidR="0004783D" w:rsidRPr="0004783D" w:rsidRDefault="0004783D" w:rsidP="0004783D"/>
    <w:p w14:paraId="03044266" w14:textId="01FB0231" w:rsidR="00D10FDA" w:rsidRPr="00D10FDA" w:rsidRDefault="00794336" w:rsidP="00D10FDA">
      <w:pPr>
        <w:pStyle w:val="Heading2"/>
      </w:pPr>
      <w:r>
        <w:t xml:space="preserve">4.3 Leaf Mask Scaling </w:t>
      </w:r>
    </w:p>
    <w:p w14:paraId="260049A8" w14:textId="73AA33DC" w:rsidR="00D10FDA" w:rsidRDefault="009C1089" w:rsidP="0004783D">
      <w:r>
        <w:t xml:space="preserve">The validation for the leaf mask scaling </w:t>
      </w:r>
    </w:p>
    <w:p w14:paraId="42A7C2FC" w14:textId="6D118A65" w:rsidR="000E732C" w:rsidRDefault="000E732C" w:rsidP="0004783D"/>
    <w:p w14:paraId="0C90DE49" w14:textId="77777777" w:rsidR="00902A3B" w:rsidRPr="0004783D" w:rsidRDefault="00902A3B" w:rsidP="0004783D"/>
    <w:p w14:paraId="17CAA843" w14:textId="2462EBC1" w:rsidR="00D10FDA" w:rsidRDefault="00794336" w:rsidP="00794336">
      <w:pPr>
        <w:pStyle w:val="Heading2"/>
      </w:pPr>
      <w:r>
        <w:t xml:space="preserve">4.4 Point Cloud Cropping </w:t>
      </w:r>
    </w:p>
    <w:p w14:paraId="702B1F7F" w14:textId="154D6DD7" w:rsidR="00794336" w:rsidRDefault="00D10FDA" w:rsidP="00D10FDA">
      <w:r>
        <w:t xml:space="preserve">The validation for the point cloud cropping consists of using a point cloud of a known shape filtered by a known mask of a known shape as inputs, producing an expected result. The point cloud of a known shape will be that of a cube, as shown in figure ________. The </w:t>
      </w:r>
      <w:r w:rsidR="00867158">
        <w:t xml:space="preserve">mask will be that of a circle, as shown in figure _______. </w:t>
      </w:r>
    </w:p>
    <w:p w14:paraId="5C57D144" w14:textId="77777777" w:rsidR="00867158" w:rsidRDefault="00867158" w:rsidP="00D10FDA"/>
    <w:p w14:paraId="22A6E7E5" w14:textId="77777777" w:rsidR="00867158" w:rsidRDefault="00867158" w:rsidP="00D10FDA"/>
    <w:p w14:paraId="3FB65EC5" w14:textId="532893EF" w:rsidR="00867158" w:rsidRDefault="00867158" w:rsidP="00D10FDA">
      <w:r>
        <w:t xml:space="preserve">The result of filter the cube with a circle is shown in figure ________ </w:t>
      </w:r>
    </w:p>
    <w:p w14:paraId="69AE68CB" w14:textId="49489E9F" w:rsidR="00FD501B" w:rsidRDefault="00FD501B" w:rsidP="00794336">
      <w:pPr>
        <w:pStyle w:val="Heading2"/>
      </w:pPr>
      <w:r>
        <w:br w:type="page"/>
      </w:r>
    </w:p>
    <w:p w14:paraId="471D573F" w14:textId="4EED4426" w:rsidR="00411987" w:rsidRDefault="00411987" w:rsidP="00411987">
      <w:pPr>
        <w:pStyle w:val="Heading1"/>
      </w:pPr>
      <w:bookmarkStart w:id="120" w:name="_Toc137089128"/>
      <w:r>
        <w:lastRenderedPageBreak/>
        <w:t>5. Discussion</w:t>
      </w:r>
      <w:bookmarkEnd w:id="120"/>
    </w:p>
    <w:p w14:paraId="62F7844F" w14:textId="77777777" w:rsidR="00525659" w:rsidRDefault="00525659" w:rsidP="00104EA8"/>
    <w:p w14:paraId="1B0B7E8B" w14:textId="14494DF0" w:rsidR="009E3116" w:rsidRDefault="00525659" w:rsidP="00104EA8">
      <w:r>
        <w:t xml:space="preserve">The goal of this research </w:t>
      </w:r>
      <w:r w:rsidR="000B5EAA">
        <w:t>is</w:t>
      </w:r>
      <w:r>
        <w:t xml:space="preserve"> to define a method and develop a program that researchers can use to acquire leaf </w:t>
      </w:r>
      <w:r w:rsidR="000B5EAA">
        <w:t>models</w:t>
      </w:r>
      <w:r>
        <w:t xml:space="preserve"> for plants in environments with dense leaf clusters. </w:t>
      </w:r>
      <w:commentRangeStart w:id="121"/>
      <w:r>
        <w:t xml:space="preserve">The results of the project demonstrate successful aspects and areas needing improvement. </w:t>
      </w:r>
      <w:r w:rsidR="00773526">
        <w:t xml:space="preserve">Although the precision and accuracy of some measurements doesn’t make the </w:t>
      </w:r>
      <w:r w:rsidR="000B5EAA">
        <w:t>product</w:t>
      </w:r>
      <w:r w:rsidR="00773526">
        <w:t xml:space="preserve"> of this project ready to be </w:t>
      </w:r>
      <w:r w:rsidR="000B5EAA">
        <w:t>shared</w:t>
      </w:r>
      <w:r>
        <w:t xml:space="preserve">, the results give empirical evidence that the method utilized is able to </w:t>
      </w:r>
      <w:r w:rsidR="00773526">
        <w:t xml:space="preserve">go through the process of </w:t>
      </w:r>
      <w:r>
        <w:t>acquir</w:t>
      </w:r>
      <w:r w:rsidR="00773526">
        <w:t>ing</w:t>
      </w:r>
      <w:r>
        <w:t xml:space="preserve"> leaf </w:t>
      </w:r>
      <w:r w:rsidR="000B5EAA">
        <w:t>models</w:t>
      </w:r>
      <w:r>
        <w:t xml:space="preserve"> for plants in environments with dense leaf </w:t>
      </w:r>
      <w:proofErr w:type="spellStart"/>
      <w:r>
        <w:t>clusters.</w:t>
      </w:r>
      <w:commentRangeEnd w:id="121"/>
      <w:r w:rsidR="00165D49">
        <w:rPr>
          <w:rStyle w:val="CommentReference"/>
        </w:rPr>
        <w:commentReference w:id="121"/>
      </w:r>
      <w:proofErr w:type="gramStart"/>
      <w:ins w:id="122" w:author="Hart, John M" w:date="2023-08-27T12:43:00Z">
        <w:r w:rsidR="00165D49">
          <w:t>T</w:t>
        </w:r>
      </w:ins>
      <w:proofErr w:type="spellEnd"/>
      <w:proofErr w:type="gramEnd"/>
    </w:p>
    <w:p w14:paraId="392D9713" w14:textId="3112A18A" w:rsidR="00104EA8" w:rsidRDefault="00104EA8" w:rsidP="00104EA8">
      <w:pPr>
        <w:pStyle w:val="Heading2"/>
      </w:pPr>
      <w:bookmarkStart w:id="123" w:name="_Toc137089129"/>
      <w:r>
        <w:t>5.</w:t>
      </w:r>
      <w:r w:rsidR="009E3116">
        <w:t>1</w:t>
      </w:r>
      <w:r>
        <w:t xml:space="preserve"> </w:t>
      </w:r>
      <w:bookmarkEnd w:id="123"/>
      <w:r w:rsidR="00794336">
        <w:t>Data Collection and Rendering</w:t>
      </w:r>
    </w:p>
    <w:p w14:paraId="318F5B2A" w14:textId="3E4DD248" w:rsidR="00082772" w:rsidRDefault="00082772" w:rsidP="00082772">
      <w:pPr>
        <w:pStyle w:val="Heading3"/>
      </w:pPr>
      <w:bookmarkStart w:id="124" w:name="_Toc137089130"/>
      <w:r>
        <w:t>5.1.1 Key Findings</w:t>
      </w:r>
      <w:bookmarkEnd w:id="124"/>
    </w:p>
    <w:p w14:paraId="08C4A7FA" w14:textId="36BA0CE4" w:rsidR="002D1AD4" w:rsidRDefault="00D746B2" w:rsidP="00082772">
      <w:r>
        <w:t xml:space="preserve">Figure ____ showcases the findings from the data collection and rendering validation. </w:t>
      </w:r>
      <w:commentRangeStart w:id="125"/>
      <w:r w:rsidR="006D31C1">
        <w:t xml:space="preserve">The results showcase </w:t>
      </w:r>
      <w:commentRangeEnd w:id="125"/>
      <w:r w:rsidR="006D31C1">
        <w:rPr>
          <w:rStyle w:val="CommentReference"/>
        </w:rPr>
        <w:commentReference w:id="125"/>
      </w:r>
      <w:r>
        <w:t xml:space="preserve">greater inaccuracy as the object moves further from the camera and closer to the edges of the camera’s view. </w:t>
      </w:r>
      <w:commentRangeStart w:id="126"/>
      <w:r>
        <w:t xml:space="preserve">That said, the accuracy of measurements even 3 meters away and close to an edge of __, is </w:t>
      </w:r>
      <w:proofErr w:type="spellStart"/>
      <w:r>
        <w:t>stil</w:t>
      </w:r>
      <w:proofErr w:type="spellEnd"/>
      <w:r>
        <w:t xml:space="preserve"> ___%. With this information, it is conclusive that the precision of vision-based measurements with the ZED camera is high and performing vision-based measurements with the ZED camera recordings is reliable.</w:t>
      </w:r>
      <w:commentRangeEnd w:id="126"/>
      <w:r w:rsidR="00DA7E71">
        <w:rPr>
          <w:rStyle w:val="CommentReference"/>
        </w:rPr>
        <w:commentReference w:id="126"/>
      </w:r>
    </w:p>
    <w:p w14:paraId="6CD4B89C" w14:textId="56ED81D7" w:rsidR="00082772" w:rsidRDefault="00082772" w:rsidP="00082772">
      <w:pPr>
        <w:pStyle w:val="Heading3"/>
      </w:pPr>
      <w:bookmarkStart w:id="127" w:name="_Toc137089131"/>
      <w:r>
        <w:t>5.1.2 Limitations</w:t>
      </w:r>
      <w:bookmarkEnd w:id="127"/>
    </w:p>
    <w:p w14:paraId="78D24338" w14:textId="6D75220F" w:rsidR="00082772" w:rsidRDefault="00011208" w:rsidP="00104EA8">
      <w:r>
        <w:t xml:space="preserve">Although the precision of most relevant points </w:t>
      </w:r>
      <w:proofErr w:type="gramStart"/>
      <w:r>
        <w:t>are</w:t>
      </w:r>
      <w:proofErr w:type="gramEnd"/>
      <w:r>
        <w:t xml:space="preserve"> high. There are </w:t>
      </w:r>
      <w:del w:id="128" w:author="Hart, John M" w:date="2023-08-27T12:47:00Z">
        <w:r w:rsidDel="00DA7E71">
          <w:delText xml:space="preserve">many </w:delText>
        </w:r>
      </w:del>
      <w:ins w:id="129" w:author="Hart, John M" w:date="2023-08-27T12:47:00Z">
        <w:r w:rsidR="00DA7E71">
          <w:t xml:space="preserve">several </w:t>
        </w:r>
      </w:ins>
      <w:r>
        <w:t>limitations observed from the visualization of the produced point clouds.</w:t>
      </w:r>
    </w:p>
    <w:p w14:paraId="5AB1DBAF" w14:textId="77777777" w:rsidR="00011208" w:rsidRDefault="00011208" w:rsidP="00104EA8"/>
    <w:p w14:paraId="32A4BDF1" w14:textId="346FA4E0" w:rsidR="00011208" w:rsidRDefault="00011208" w:rsidP="00011208">
      <w:pPr>
        <w:pStyle w:val="ListParagraph"/>
        <w:numPr>
          <w:ilvl w:val="0"/>
          <w:numId w:val="32"/>
        </w:numPr>
      </w:pPr>
      <w:r>
        <w:t xml:space="preserve">Too few points using native </w:t>
      </w:r>
      <w:commentRangeStart w:id="130"/>
      <w:r>
        <w:t xml:space="preserve">exporting tools from zed </w:t>
      </w:r>
      <w:proofErr w:type="spellStart"/>
      <w:proofErr w:type="gramStart"/>
      <w:r>
        <w:t>sdk</w:t>
      </w:r>
      <w:proofErr w:type="spellEnd"/>
      <w:proofErr w:type="gramEnd"/>
    </w:p>
    <w:p w14:paraId="765CA620" w14:textId="29E07308" w:rsidR="00011208" w:rsidRDefault="00011208" w:rsidP="00011208">
      <w:pPr>
        <w:pStyle w:val="ListParagraph"/>
        <w:numPr>
          <w:ilvl w:val="0"/>
          <w:numId w:val="32"/>
        </w:numPr>
      </w:pPr>
      <w:r>
        <w:t xml:space="preserve">Loss of precision when depth changes quickly, more </w:t>
      </w:r>
      <w:commentRangeEnd w:id="130"/>
      <w:r>
        <w:rPr>
          <w:rStyle w:val="CommentReference"/>
        </w:rPr>
        <w:commentReference w:id="130"/>
      </w:r>
      <w:r>
        <w:t>loss the greater the depth change</w:t>
      </w:r>
    </w:p>
    <w:p w14:paraId="427B4627" w14:textId="208DC7DA" w:rsidR="00011208" w:rsidRDefault="00011208" w:rsidP="00011208">
      <w:pPr>
        <w:pStyle w:val="ListParagraph"/>
        <w:numPr>
          <w:ilvl w:val="0"/>
          <w:numId w:val="32"/>
        </w:numPr>
      </w:pPr>
      <w:r>
        <w:t>Loss of points closer than 50 cm away from camera</w:t>
      </w:r>
    </w:p>
    <w:p w14:paraId="0BE8E289" w14:textId="0E3ED6E9" w:rsidR="00F761EF" w:rsidRDefault="00F761EF" w:rsidP="00011208">
      <w:pPr>
        <w:pStyle w:val="ListParagraph"/>
        <w:numPr>
          <w:ilvl w:val="0"/>
          <w:numId w:val="32"/>
        </w:numPr>
      </w:pPr>
      <w:r>
        <w:t xml:space="preserve">Ruler is </w:t>
      </w:r>
      <w:proofErr w:type="gramStart"/>
      <w:r>
        <w:t>reflective</w:t>
      </w:r>
      <w:proofErr w:type="gramEnd"/>
    </w:p>
    <w:p w14:paraId="77D45066" w14:textId="77777777" w:rsidR="00F63929" w:rsidRDefault="00F63929" w:rsidP="00104EA8"/>
    <w:p w14:paraId="0C3012EE" w14:textId="03BC20DB" w:rsidR="0054788A" w:rsidRDefault="0054788A" w:rsidP="0054788A">
      <w:pPr>
        <w:pStyle w:val="Heading3"/>
      </w:pPr>
      <w:bookmarkStart w:id="131" w:name="_Toc137089132"/>
      <w:r>
        <w:t>5.1.</w:t>
      </w:r>
      <w:r w:rsidR="00082772">
        <w:t>3</w:t>
      </w:r>
      <w:r>
        <w:t xml:space="preserve"> Future Work</w:t>
      </w:r>
      <w:bookmarkEnd w:id="131"/>
    </w:p>
    <w:p w14:paraId="2E243E23" w14:textId="487B03DD" w:rsidR="00082772" w:rsidRDefault="00011208" w:rsidP="00011208">
      <w:r>
        <w:t xml:space="preserve">Greater experimentation with the attributes in the zed </w:t>
      </w:r>
      <w:proofErr w:type="spellStart"/>
      <w:r>
        <w:t>sdk</w:t>
      </w:r>
      <w:proofErr w:type="spellEnd"/>
      <w:r>
        <w:t xml:space="preserve"> to see if it does better with depth </w:t>
      </w:r>
      <w:proofErr w:type="gramStart"/>
      <w:r>
        <w:t>changes</w:t>
      </w:r>
      <w:proofErr w:type="gramEnd"/>
    </w:p>
    <w:p w14:paraId="2585622D" w14:textId="77777777" w:rsidR="00011208" w:rsidRPr="00011208" w:rsidRDefault="00011208" w:rsidP="00011208"/>
    <w:p w14:paraId="1C74B4AF" w14:textId="2F5DEC08" w:rsidR="00104EA8" w:rsidRDefault="00104EA8" w:rsidP="00104EA8">
      <w:pPr>
        <w:pStyle w:val="Heading2"/>
      </w:pPr>
      <w:bookmarkStart w:id="132" w:name="_Toc137089133"/>
      <w:r>
        <w:t>5.</w:t>
      </w:r>
      <w:r w:rsidR="007779F6">
        <w:t>2</w:t>
      </w:r>
      <w:r>
        <w:t xml:space="preserve"> </w:t>
      </w:r>
      <w:bookmarkEnd w:id="132"/>
      <w:r w:rsidR="00794336">
        <w:t>Instance Segmentation Model and Leaf Mask</w:t>
      </w:r>
    </w:p>
    <w:p w14:paraId="6987E1B3" w14:textId="3850EA0C" w:rsidR="00082772" w:rsidRDefault="00082772" w:rsidP="00082772">
      <w:pPr>
        <w:pStyle w:val="Heading3"/>
      </w:pPr>
      <w:bookmarkStart w:id="133" w:name="_Toc137089134"/>
      <w:r>
        <w:t>5.</w:t>
      </w:r>
      <w:r w:rsidR="007779F6">
        <w:t>2</w:t>
      </w:r>
      <w:r>
        <w:t>.1 Key Findings</w:t>
      </w:r>
      <w:bookmarkEnd w:id="133"/>
    </w:p>
    <w:p w14:paraId="1CEA77CE" w14:textId="77777777" w:rsidR="00082772" w:rsidRDefault="00082772" w:rsidP="00082772">
      <w:r>
        <w:t>TO DO</w:t>
      </w:r>
    </w:p>
    <w:p w14:paraId="6A02E343" w14:textId="77777777" w:rsidR="00082772" w:rsidRDefault="00082772" w:rsidP="00082772"/>
    <w:p w14:paraId="0BD581D8" w14:textId="260CA16F" w:rsidR="00082772" w:rsidRDefault="00082772" w:rsidP="00082772">
      <w:pPr>
        <w:pStyle w:val="Heading3"/>
      </w:pPr>
      <w:bookmarkStart w:id="134" w:name="_Toc137089135"/>
      <w:r>
        <w:lastRenderedPageBreak/>
        <w:t>5.</w:t>
      </w:r>
      <w:r w:rsidR="007779F6">
        <w:t>2</w:t>
      </w:r>
      <w:r>
        <w:t>.2 Limitations</w:t>
      </w:r>
      <w:bookmarkEnd w:id="134"/>
    </w:p>
    <w:p w14:paraId="18E302A7" w14:textId="77777777" w:rsidR="00082772" w:rsidRDefault="00082772" w:rsidP="00082772">
      <w:r>
        <w:t>TO DO</w:t>
      </w:r>
    </w:p>
    <w:p w14:paraId="57E98992" w14:textId="77777777" w:rsidR="00082772" w:rsidRDefault="00082772" w:rsidP="00082772"/>
    <w:p w14:paraId="354F9C21" w14:textId="25188787" w:rsidR="00082772" w:rsidRDefault="00082772" w:rsidP="00082772">
      <w:pPr>
        <w:pStyle w:val="Heading3"/>
      </w:pPr>
      <w:bookmarkStart w:id="135" w:name="_Toc137089136"/>
      <w:r>
        <w:t>5.</w:t>
      </w:r>
      <w:r w:rsidR="007779F6">
        <w:t>2</w:t>
      </w:r>
      <w:r>
        <w:t>.3 Future Work</w:t>
      </w:r>
      <w:bookmarkEnd w:id="135"/>
    </w:p>
    <w:p w14:paraId="4A255BA7" w14:textId="77777777" w:rsidR="00082772" w:rsidRDefault="00082772" w:rsidP="00082772">
      <w:r>
        <w:t>TO DO</w:t>
      </w:r>
    </w:p>
    <w:p w14:paraId="799664D0" w14:textId="77777777" w:rsidR="00794336" w:rsidRDefault="00794336" w:rsidP="00082772"/>
    <w:p w14:paraId="30D28E41" w14:textId="480E49E1" w:rsidR="00794336" w:rsidRDefault="00794336" w:rsidP="00794336">
      <w:pPr>
        <w:pStyle w:val="Heading2"/>
      </w:pPr>
      <w:r>
        <w:t>5.3 Leaf Mask Scaling</w:t>
      </w:r>
    </w:p>
    <w:p w14:paraId="02CE3BE4" w14:textId="7B3CD719" w:rsidR="00794336" w:rsidRDefault="00794336" w:rsidP="00794336">
      <w:pPr>
        <w:pStyle w:val="Heading3"/>
      </w:pPr>
      <w:r>
        <w:t>5.3.1 Key Findings</w:t>
      </w:r>
    </w:p>
    <w:p w14:paraId="3CDC50C0" w14:textId="77777777" w:rsidR="00794336" w:rsidRDefault="00794336" w:rsidP="00794336">
      <w:r>
        <w:t>TO DO</w:t>
      </w:r>
    </w:p>
    <w:p w14:paraId="6B12B50F" w14:textId="77777777" w:rsidR="00794336" w:rsidRDefault="00794336" w:rsidP="00794336"/>
    <w:p w14:paraId="47B8F317" w14:textId="0171A695" w:rsidR="00794336" w:rsidRDefault="00794336" w:rsidP="00794336">
      <w:pPr>
        <w:pStyle w:val="Heading3"/>
      </w:pPr>
      <w:r>
        <w:t>5.3.2 Limitations</w:t>
      </w:r>
    </w:p>
    <w:p w14:paraId="1D528FE6" w14:textId="77777777" w:rsidR="00794336" w:rsidRDefault="00794336" w:rsidP="00794336">
      <w:r>
        <w:t>TO DO</w:t>
      </w:r>
    </w:p>
    <w:p w14:paraId="03673C88" w14:textId="77777777" w:rsidR="00794336" w:rsidRDefault="00794336" w:rsidP="00794336"/>
    <w:p w14:paraId="2A89D5F2" w14:textId="0ACE2E39" w:rsidR="00794336" w:rsidRDefault="00794336" w:rsidP="00794336">
      <w:pPr>
        <w:pStyle w:val="Heading3"/>
      </w:pPr>
      <w:r>
        <w:t>5.3.3 Future Work</w:t>
      </w:r>
    </w:p>
    <w:p w14:paraId="04E162A9" w14:textId="77777777" w:rsidR="00794336" w:rsidRDefault="00794336" w:rsidP="00794336">
      <w:r>
        <w:t>TO DO</w:t>
      </w:r>
    </w:p>
    <w:p w14:paraId="24270C73" w14:textId="77777777" w:rsidR="00794336" w:rsidRDefault="00794336" w:rsidP="00082772"/>
    <w:p w14:paraId="6C73B448" w14:textId="5318031A" w:rsidR="00794336" w:rsidRDefault="00794336" w:rsidP="00794336">
      <w:pPr>
        <w:pStyle w:val="Heading2"/>
      </w:pPr>
      <w:r>
        <w:t>5.4 Point Cloud Cropping</w:t>
      </w:r>
    </w:p>
    <w:p w14:paraId="5480CA54" w14:textId="2092EBF6" w:rsidR="00794336" w:rsidRDefault="00794336" w:rsidP="00794336">
      <w:pPr>
        <w:pStyle w:val="Heading3"/>
      </w:pPr>
      <w:r>
        <w:t>5.4.1 Key Findings</w:t>
      </w:r>
    </w:p>
    <w:p w14:paraId="6BDEEB4E" w14:textId="77777777" w:rsidR="00794336" w:rsidRDefault="00794336" w:rsidP="00794336">
      <w:r>
        <w:t>TO DO</w:t>
      </w:r>
    </w:p>
    <w:p w14:paraId="61F5F3AA" w14:textId="77777777" w:rsidR="00794336" w:rsidRDefault="00794336" w:rsidP="00794336"/>
    <w:p w14:paraId="3391A2FD" w14:textId="3BCBF093" w:rsidR="00794336" w:rsidRDefault="00794336" w:rsidP="00794336">
      <w:pPr>
        <w:pStyle w:val="Heading3"/>
      </w:pPr>
      <w:r>
        <w:t>5.4.2 Limitations</w:t>
      </w:r>
    </w:p>
    <w:p w14:paraId="663F37C1" w14:textId="24860E71" w:rsidR="00794336" w:rsidRDefault="00137EF6" w:rsidP="00794336">
      <w:r>
        <w:rPr>
          <w:rStyle w:val="cf01"/>
        </w:rPr>
        <w:t>“</w:t>
      </w:r>
      <w:r>
        <w:rPr>
          <w:rStyle w:val="cf11"/>
        </w:rPr>
        <w:t>There is a potential issue here that you should mention. If there is occlusion the points in the crop by cause issue with the distance measurement calculations, but I assume these crops would be able to be thrown out using the Reject Leaf algorithm.”</w:t>
      </w:r>
    </w:p>
    <w:p w14:paraId="224ADF60" w14:textId="37632A1A" w:rsidR="00794336" w:rsidRDefault="00794336" w:rsidP="00794336">
      <w:pPr>
        <w:pStyle w:val="Heading3"/>
      </w:pPr>
      <w:r>
        <w:t>5.4.3 Future Work</w:t>
      </w:r>
    </w:p>
    <w:p w14:paraId="2D682DCF" w14:textId="77777777" w:rsidR="00794336" w:rsidRDefault="00794336" w:rsidP="00794336">
      <w:r>
        <w:t>TO DO</w:t>
      </w:r>
    </w:p>
    <w:p w14:paraId="68A7123E" w14:textId="77777777" w:rsidR="00794336" w:rsidRDefault="00794336" w:rsidP="00082772"/>
    <w:p w14:paraId="75C0577F" w14:textId="1CE47666" w:rsidR="00411987" w:rsidRDefault="00411987"/>
    <w:p w14:paraId="109452AB" w14:textId="6EA09526" w:rsidR="00411987" w:rsidRDefault="007413A6">
      <w:r>
        <w:lastRenderedPageBreak/>
        <w:t xml:space="preserve">With the point cloud of the leaf, distances are calculated between edge points and the midline of the leaf to determine which edge points define the widest part of the leaf. These edge points are utilized to find the widest width.  </w:t>
      </w:r>
    </w:p>
    <w:p w14:paraId="5C1DFFB8" w14:textId="77777777" w:rsidR="00411987" w:rsidRDefault="00411987"/>
    <w:p w14:paraId="6BC7F1B3" w14:textId="2534228B" w:rsidR="00411987" w:rsidRDefault="00411987">
      <w:r>
        <w:br w:type="page"/>
      </w:r>
    </w:p>
    <w:p w14:paraId="70903E36" w14:textId="0FD1BC53" w:rsidR="006E6789" w:rsidRDefault="00411987" w:rsidP="00F73C88">
      <w:pPr>
        <w:pStyle w:val="Heading1"/>
      </w:pPr>
      <w:bookmarkStart w:id="136" w:name="_Toc137089137"/>
      <w:r>
        <w:lastRenderedPageBreak/>
        <w:t>6</w:t>
      </w:r>
      <w:r w:rsidR="00F55728">
        <w:t>.</w:t>
      </w:r>
      <w:r w:rsidR="0088616A">
        <w:t xml:space="preserve"> </w:t>
      </w:r>
      <w:r w:rsidR="00F55728">
        <w:t>Conclusion</w:t>
      </w:r>
      <w:bookmarkEnd w:id="136"/>
    </w:p>
    <w:p w14:paraId="68AF83E4" w14:textId="77777777" w:rsidR="00222C46" w:rsidRDefault="00222C46" w:rsidP="004B0440">
      <w:pPr>
        <w:spacing w:line="360" w:lineRule="auto"/>
        <w:rPr>
          <w:color w:val="FF0000"/>
        </w:rPr>
      </w:pPr>
    </w:p>
    <w:p w14:paraId="796B1D8E" w14:textId="4389B312" w:rsidR="00916098" w:rsidRDefault="00916098" w:rsidP="00916098">
      <w:pPr>
        <w:pStyle w:val="Heading2"/>
      </w:pPr>
      <w:bookmarkStart w:id="137" w:name="_Toc137089138"/>
      <w:r>
        <w:t xml:space="preserve">6.1 </w:t>
      </w:r>
      <w:r w:rsidR="007758D7">
        <w:t>Research Answers</w:t>
      </w:r>
      <w:bookmarkEnd w:id="137"/>
    </w:p>
    <w:p w14:paraId="666DEB3C" w14:textId="40904F16" w:rsidR="00567F91" w:rsidRDefault="00567F91" w:rsidP="00567F91">
      <w:r>
        <w:t xml:space="preserve">The research aim for this research project is to enable researchers who are conducting experiments on plants that require the collection of phenotyping data to perform the acquisition of data more quickly and precisely. Specifically, by defining a method and developing a program that researchers can use to acquire leaf width for plants in environments with dense leaf clusters. </w:t>
      </w:r>
    </w:p>
    <w:p w14:paraId="19470B95" w14:textId="07D0DF18" w:rsidR="00916098" w:rsidRDefault="00567F91" w:rsidP="00916098">
      <w:r>
        <w:t xml:space="preserve">The research </w:t>
      </w:r>
      <w:r w:rsidR="00DF5060">
        <w:t>addressed the</w:t>
      </w:r>
      <w:r>
        <w:t xml:space="preserve"> question</w:t>
      </w:r>
      <w:r w:rsidR="00DF5060">
        <w:t xml:space="preserve"> posed in the introduction</w:t>
      </w:r>
      <w:r>
        <w:t xml:space="preserve"> </w:t>
      </w:r>
      <w:r w:rsidR="0065074B">
        <w:t>relating to the design of the project.</w:t>
      </w:r>
      <w:r w:rsidR="0065074B">
        <w:rPr>
          <w:rStyle w:val="FootnoteReference"/>
        </w:rPr>
        <w:footnoteReference w:id="4"/>
      </w:r>
    </w:p>
    <w:p w14:paraId="70E30BC3" w14:textId="7B36E0D8" w:rsidR="00DF5060" w:rsidRDefault="00DF5060" w:rsidP="0065074B">
      <w:r>
        <w:t>…………… The instance segmentation algorithm that is most effective for leaf segmentation in environments with dense leaf clusters is the Mask R-CNN model</w:t>
      </w:r>
      <w:proofErr w:type="gramStart"/>
      <w:r>
        <w:t>…..</w:t>
      </w:r>
      <w:proofErr w:type="gramEnd"/>
      <w:r>
        <w:t xml:space="preserve">  The best way to train a model to segment measurable leaves out of a dense cluster with overlapping and curling leaves is by …</w:t>
      </w:r>
      <w:proofErr w:type="gramStart"/>
      <w:r>
        <w:t>…..</w:t>
      </w:r>
      <w:proofErr w:type="gramEnd"/>
      <w:r>
        <w:t xml:space="preserve"> The best methodology for obtaining leaf width while overcoming the problems leaf curling causes is through the calculation of geodesic distances between points in a point cloud ……………… The most effective process at accomplishing the task of measuring leaf width talking raw stereo images as input and the appropriate width measurements as the output is outlined in figure 26.</w:t>
      </w:r>
    </w:p>
    <w:p w14:paraId="79CA4E2C" w14:textId="77777777" w:rsidR="00DF5060" w:rsidRDefault="00DF5060" w:rsidP="00DF5060">
      <w:pPr>
        <w:keepNext/>
        <w:jc w:val="center"/>
      </w:pPr>
      <w:r>
        <w:rPr>
          <w:b/>
          <w:bCs/>
          <w:noProof/>
          <w:color w:val="4F81BD" w:themeColor="accent1"/>
          <w:sz w:val="18"/>
          <w:szCs w:val="18"/>
        </w:rPr>
        <w:lastRenderedPageBreak/>
        <w:drawing>
          <wp:inline distT="0" distB="0" distL="0" distR="0" wp14:anchorId="060A4661" wp14:editId="533AAF95">
            <wp:extent cx="3800578" cy="4974771"/>
            <wp:effectExtent l="0" t="0" r="0" b="0"/>
            <wp:docPr id="1085769866" name="Picture 2" descr="A picture containing diagram, text,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9866" name="Picture 2" descr="A picture containing diagram, text, technical drawing,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6591" cy="4982642"/>
                    </a:xfrm>
                    <a:prstGeom prst="rect">
                      <a:avLst/>
                    </a:prstGeom>
                    <a:noFill/>
                    <a:ln>
                      <a:noFill/>
                    </a:ln>
                  </pic:spPr>
                </pic:pic>
              </a:graphicData>
            </a:graphic>
          </wp:inline>
        </w:drawing>
      </w:r>
    </w:p>
    <w:p w14:paraId="6125E68B" w14:textId="3A1D286E" w:rsidR="00DF5060" w:rsidRDefault="00DF5060" w:rsidP="00DF5060">
      <w:pPr>
        <w:pStyle w:val="Caption"/>
        <w:jc w:val="center"/>
      </w:pPr>
      <w:r>
        <w:t xml:space="preserve">Figure </w:t>
      </w:r>
      <w:fldSimple w:instr=" SEQ Figure \* ARABIC ">
        <w:r w:rsidR="00D40169">
          <w:rPr>
            <w:noProof/>
          </w:rPr>
          <w:t>26</w:t>
        </w:r>
      </w:fldSimple>
      <w:r>
        <w:t>.  Next Steps Workflow</w:t>
      </w:r>
    </w:p>
    <w:p w14:paraId="588D7869" w14:textId="77777777" w:rsidR="0065074B" w:rsidRDefault="0065074B" w:rsidP="00916098"/>
    <w:p w14:paraId="30893A04" w14:textId="77777777" w:rsidR="00DF5060" w:rsidRDefault="00DF5060" w:rsidP="00916098"/>
    <w:p w14:paraId="56F5F0A2" w14:textId="28B79B91" w:rsidR="000704E8" w:rsidRDefault="000704E8" w:rsidP="000704E8">
      <w:pPr>
        <w:pStyle w:val="Heading2"/>
      </w:pPr>
      <w:bookmarkStart w:id="138" w:name="_Toc137089139"/>
      <w:r>
        <w:t>6.2 Contribution</w:t>
      </w:r>
      <w:bookmarkEnd w:id="138"/>
    </w:p>
    <w:p w14:paraId="221CBAC5" w14:textId="77777777" w:rsidR="00F82221" w:rsidRDefault="00F82221" w:rsidP="000704E8"/>
    <w:p w14:paraId="053FE687" w14:textId="0787CCBB" w:rsidR="00D167A0" w:rsidRDefault="00F82221" w:rsidP="000704E8">
      <w:r>
        <w:t>This project provides plant researchers with a tool to track leaf width in their studies. One of these studies is that of genetically modifying Sorghum to be more resistant to the changes caused by climate change. This tool facilitates plant researchers in conducting their studies quicker, more accurately, and on a larger scale. The greater success of these studies will help prepare humanity for the worsening climate including assisting the potential food scarcity issue</w:t>
      </w:r>
      <w:ins w:id="139" w:author="Hart, John M" w:date="2023-08-27T12:51:00Z">
        <w:r w:rsidR="00BC50D1">
          <w:t xml:space="preserve"> especially as the growth of the world population increases</w:t>
        </w:r>
      </w:ins>
      <w:r>
        <w:t xml:space="preserve">. </w:t>
      </w:r>
    </w:p>
    <w:p w14:paraId="103EA55F" w14:textId="207035EA" w:rsidR="000704E8" w:rsidRDefault="00F82221" w:rsidP="00916098">
      <w:r>
        <w:lastRenderedPageBreak/>
        <w:t xml:space="preserve">Although this project was specifically designed for obtaining leaf width for </w:t>
      </w:r>
      <w:commentRangeStart w:id="140"/>
      <w:r>
        <w:t>plant genetic researchers</w:t>
      </w:r>
      <w:commentRangeEnd w:id="140"/>
      <w:r w:rsidR="00BC50D1">
        <w:rPr>
          <w:rStyle w:val="CommentReference"/>
        </w:rPr>
        <w:commentReference w:id="140"/>
      </w:r>
      <w:r>
        <w:t>, the process and program can be altered and applied to other applications requiring measurements of objects. This could include other types of research: automating food harvesting, facilitating detection of large tumors, etc. This project serves as a baseline for future development and process improvement in the space of object measurement with stereo images. And though the project has some flaws it serves as a first step in the construction of widely applicable object measurement capabilities.</w:t>
      </w:r>
    </w:p>
    <w:p w14:paraId="717DC1A8" w14:textId="77777777" w:rsidR="00F82221" w:rsidRDefault="00F82221" w:rsidP="00916098"/>
    <w:p w14:paraId="377BE3EC" w14:textId="5C0314BF" w:rsidR="000704E8" w:rsidRDefault="000704E8" w:rsidP="000704E8">
      <w:pPr>
        <w:pStyle w:val="Heading2"/>
      </w:pPr>
      <w:bookmarkStart w:id="141" w:name="_Toc137089140"/>
      <w:r>
        <w:t>6.3 Further Research Opportunities</w:t>
      </w:r>
      <w:bookmarkEnd w:id="141"/>
    </w:p>
    <w:p w14:paraId="7CA5C213" w14:textId="4D15B54D" w:rsidR="00794336" w:rsidRDefault="00794336" w:rsidP="000704E8">
      <w:r>
        <w:t xml:space="preserve">In planning the </w:t>
      </w:r>
    </w:p>
    <w:p w14:paraId="268E0861" w14:textId="77777777" w:rsidR="00DA2ADC" w:rsidRDefault="00DA2ADC" w:rsidP="000704E8"/>
    <w:p w14:paraId="7EAA5DF2" w14:textId="485E6C38" w:rsidR="0012092D" w:rsidRDefault="000D6D07" w:rsidP="000704E8">
      <w:pPr>
        <w:rPr>
          <w:sz w:val="16"/>
          <w:szCs w:val="16"/>
        </w:rPr>
      </w:pPr>
      <w:r>
        <w:rPr>
          <w:sz w:val="16"/>
          <w:szCs w:val="16"/>
        </w:rPr>
        <w:t>Some studies focus on the Multi-view CNNs (</w:t>
      </w:r>
      <w:r>
        <w:rPr>
          <w:color w:val="2196D1"/>
          <w:sz w:val="16"/>
          <w:szCs w:val="16"/>
        </w:rPr>
        <w:t>Boulch et al., 2018; Guerry et al., 2017; Kalogerakis et al., 2017</w:t>
      </w:r>
      <w:r>
        <w:rPr>
          <w:sz w:val="16"/>
          <w:szCs w:val="16"/>
        </w:rPr>
        <w:t xml:space="preserve">), hoping to indirectly realize the understanding of 3D data by strengthening the connection between </w:t>
      </w:r>
      <w:r w:rsidR="004A6643">
        <w:rPr>
          <w:sz w:val="16"/>
          <w:szCs w:val="16"/>
        </w:rPr>
        <w:t>2D</w:t>
      </w:r>
      <w:r>
        <w:rPr>
          <w:sz w:val="16"/>
          <w:szCs w:val="16"/>
        </w:rPr>
        <w:t xml:space="preserve"> and 3D via </w:t>
      </w:r>
      <w:r w:rsidR="004A6643">
        <w:rPr>
          <w:sz w:val="16"/>
          <w:szCs w:val="16"/>
        </w:rPr>
        <w:t>2D</w:t>
      </w:r>
      <w:r>
        <w:rPr>
          <w:sz w:val="16"/>
          <w:szCs w:val="16"/>
        </w:rPr>
        <w:t xml:space="preserve"> CNNs (</w:t>
      </w:r>
      <w:r>
        <w:rPr>
          <w:color w:val="2196D1"/>
          <w:sz w:val="16"/>
          <w:szCs w:val="16"/>
        </w:rPr>
        <w:t>Jin et al., 2018a</w:t>
      </w:r>
      <w:r>
        <w:rPr>
          <w:sz w:val="16"/>
          <w:szCs w:val="16"/>
        </w:rPr>
        <w:t xml:space="preserve">). The main difficulties of this method include that it is hard to determine the angle and the quantity of projection from a point cloud to a </w:t>
      </w:r>
      <w:r w:rsidR="004A6643">
        <w:rPr>
          <w:sz w:val="16"/>
          <w:szCs w:val="16"/>
        </w:rPr>
        <w:t>2D</w:t>
      </w:r>
      <w:r>
        <w:rPr>
          <w:sz w:val="16"/>
          <w:szCs w:val="16"/>
        </w:rPr>
        <w:t xml:space="preserve"> image, and how to re-project the segmented models from </w:t>
      </w:r>
      <w:r w:rsidR="004A6643">
        <w:rPr>
          <w:sz w:val="16"/>
          <w:szCs w:val="16"/>
        </w:rPr>
        <w:t>2D</w:t>
      </w:r>
      <w:r>
        <w:rPr>
          <w:sz w:val="16"/>
          <w:szCs w:val="16"/>
        </w:rPr>
        <w:t xml:space="preserve"> to 3D space. [</w:t>
      </w:r>
      <w:proofErr w:type="spellStart"/>
      <w:r>
        <w:rPr>
          <w:sz w:val="16"/>
          <w:szCs w:val="16"/>
        </w:rPr>
        <w:t>PlantNet</w:t>
      </w:r>
      <w:proofErr w:type="spellEnd"/>
      <w:r>
        <w:rPr>
          <w:sz w:val="16"/>
          <w:szCs w:val="16"/>
        </w:rPr>
        <w:t xml:space="preserve"> a dual fun]</w:t>
      </w:r>
    </w:p>
    <w:p w14:paraId="67B1FE22" w14:textId="77777777" w:rsidR="0012092D" w:rsidRDefault="0012092D" w:rsidP="000704E8">
      <w:pPr>
        <w:rPr>
          <w:sz w:val="16"/>
          <w:szCs w:val="16"/>
        </w:rPr>
      </w:pPr>
    </w:p>
    <w:p w14:paraId="334F00F7" w14:textId="2414ABC2" w:rsidR="009A2991" w:rsidRDefault="00606B2E" w:rsidP="000704E8">
      <w:pPr>
        <w:rPr>
          <w:sz w:val="16"/>
          <w:szCs w:val="16"/>
        </w:rPr>
      </w:pPr>
      <w:r>
        <w:rPr>
          <w:noProof/>
        </w:rPr>
        <w:lastRenderedPageBreak/>
        <w:drawing>
          <wp:inline distT="0" distB="0" distL="0" distR="0" wp14:anchorId="480DED58" wp14:editId="595727D4">
            <wp:extent cx="4257978" cy="5573486"/>
            <wp:effectExtent l="0" t="0" r="9525" b="8255"/>
            <wp:docPr id="621838304" name="Picture 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8304" name="Picture 3" descr="A diagram of a process flow&#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1277" cy="5577805"/>
                    </a:xfrm>
                    <a:prstGeom prst="rect">
                      <a:avLst/>
                    </a:prstGeom>
                    <a:noFill/>
                    <a:ln>
                      <a:noFill/>
                    </a:ln>
                  </pic:spPr>
                </pic:pic>
              </a:graphicData>
            </a:graphic>
          </wp:inline>
        </w:drawing>
      </w:r>
    </w:p>
    <w:p w14:paraId="7B634641" w14:textId="77777777" w:rsidR="009A2991" w:rsidRDefault="009A2991" w:rsidP="000704E8"/>
    <w:p w14:paraId="07C9CDC9" w14:textId="77777777" w:rsidR="000704E8" w:rsidRDefault="000704E8" w:rsidP="000704E8"/>
    <w:p w14:paraId="705ACC37" w14:textId="77777777" w:rsidR="006B45D1" w:rsidRDefault="006B45D1" w:rsidP="006B45D1">
      <w:pPr>
        <w:keepNext/>
        <w:jc w:val="center"/>
      </w:pPr>
      <w:r w:rsidRPr="00FE68A4">
        <w:rPr>
          <w:noProof/>
        </w:rPr>
        <w:lastRenderedPageBreak/>
        <w:drawing>
          <wp:inline distT="0" distB="0" distL="0" distR="0" wp14:anchorId="0C8992F6" wp14:editId="14D7B226">
            <wp:extent cx="4053140" cy="2563091"/>
            <wp:effectExtent l="0" t="0" r="5080" b="8890"/>
            <wp:docPr id="1577974793" name="Picture 1" descr="A picture containing sketch, draw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4793" name="Picture 1" descr="A picture containing sketch, drawing, tree&#10;&#10;Description automatically generated"/>
                    <pic:cNvPicPr/>
                  </pic:nvPicPr>
                  <pic:blipFill>
                    <a:blip r:embed="rId46"/>
                    <a:stretch>
                      <a:fillRect/>
                    </a:stretch>
                  </pic:blipFill>
                  <pic:spPr>
                    <a:xfrm>
                      <a:off x="0" y="0"/>
                      <a:ext cx="4065041" cy="2570617"/>
                    </a:xfrm>
                    <a:prstGeom prst="rect">
                      <a:avLst/>
                    </a:prstGeom>
                  </pic:spPr>
                </pic:pic>
              </a:graphicData>
            </a:graphic>
          </wp:inline>
        </w:drawing>
      </w:r>
    </w:p>
    <w:p w14:paraId="665957C8" w14:textId="663E5346" w:rsidR="006B45D1" w:rsidRDefault="006B45D1" w:rsidP="006B45D1">
      <w:pPr>
        <w:pStyle w:val="Caption"/>
        <w:jc w:val="center"/>
      </w:pPr>
      <w:r>
        <w:t xml:space="preserve">Figure </w:t>
      </w:r>
      <w:fldSimple w:instr=" SEQ Figure \* ARABIC ">
        <w:r w:rsidR="00D40169">
          <w:rPr>
            <w:noProof/>
          </w:rPr>
          <w:t>27</w:t>
        </w:r>
      </w:fldSimple>
      <w:r>
        <w:t>.  Mesh</w:t>
      </w:r>
    </w:p>
    <w:p w14:paraId="187E3060" w14:textId="77777777" w:rsidR="002F62C9" w:rsidRPr="00EF524D" w:rsidRDefault="002F62C9" w:rsidP="002F62C9"/>
    <w:p w14:paraId="7DC14274" w14:textId="77777777" w:rsidR="001D5F0C" w:rsidRDefault="001D5F0C" w:rsidP="004B0440">
      <w:pPr>
        <w:spacing w:line="360" w:lineRule="auto"/>
      </w:pPr>
      <w:r>
        <w:br w:type="page"/>
      </w:r>
    </w:p>
    <w:p w14:paraId="14EDFF28" w14:textId="3DCF6F22" w:rsidR="001E1EBC" w:rsidRDefault="001E1EBC" w:rsidP="001E1EBC">
      <w:pPr>
        <w:pStyle w:val="Heading1"/>
      </w:pPr>
      <w:bookmarkStart w:id="142" w:name="_Toc137089141"/>
      <w:r>
        <w:lastRenderedPageBreak/>
        <w:t xml:space="preserve">Appendix A: </w:t>
      </w:r>
      <w:r w:rsidR="001A3A42">
        <w:t xml:space="preserve">ZED Camera Image Capture </w:t>
      </w:r>
      <w:r w:rsidR="0041041C">
        <w:t>and Processing</w:t>
      </w:r>
      <w:bookmarkEnd w:id="142"/>
    </w:p>
    <w:p w14:paraId="09624EB7" w14:textId="0F7E00C3" w:rsidR="001E1EBC" w:rsidRDefault="001E1EBC" w:rsidP="001E1EBC">
      <w:pPr>
        <w:spacing w:line="360" w:lineRule="auto"/>
        <w:rPr>
          <w:color w:val="FF0000"/>
        </w:rPr>
      </w:pPr>
    </w:p>
    <w:p w14:paraId="6FEFF1C8" w14:textId="4D702314" w:rsidR="0041041C" w:rsidRDefault="0041041C" w:rsidP="0041041C">
      <w:pPr>
        <w:pStyle w:val="Heading2"/>
      </w:pPr>
      <w:bookmarkStart w:id="143" w:name="_Toc137089142"/>
      <w:r>
        <w:t>A.1 Overview</w:t>
      </w:r>
      <w:bookmarkEnd w:id="143"/>
    </w:p>
    <w:p w14:paraId="61FE94C0" w14:textId="77777777" w:rsidR="0041041C" w:rsidRPr="0041041C" w:rsidRDefault="0041041C" w:rsidP="0041041C"/>
    <w:p w14:paraId="1B728A44" w14:textId="46BD52F3" w:rsidR="001E1EBC" w:rsidRPr="004744BB" w:rsidRDefault="004744BB" w:rsidP="001E1EBC">
      <w:pPr>
        <w:spacing w:line="360" w:lineRule="auto"/>
      </w:pPr>
      <w:r w:rsidRPr="004744BB">
        <w:t>TO DO</w:t>
      </w:r>
    </w:p>
    <w:p w14:paraId="774A464B" w14:textId="77777777" w:rsidR="0041041C" w:rsidRDefault="0041041C" w:rsidP="0041041C">
      <w:pPr>
        <w:pStyle w:val="Heading1"/>
        <w:rPr>
          <w:rFonts w:ascii="Times New Roman" w:hAnsi="Times New Roman"/>
          <w:szCs w:val="24"/>
        </w:rPr>
      </w:pPr>
    </w:p>
    <w:p w14:paraId="4C74BD16" w14:textId="77777777" w:rsidR="0041041C" w:rsidRDefault="0041041C" w:rsidP="0041041C">
      <w:pPr>
        <w:pStyle w:val="Heading2"/>
      </w:pPr>
      <w:bookmarkStart w:id="144" w:name="_Toc137089143"/>
      <w:r>
        <w:t>A.2 Code</w:t>
      </w:r>
      <w:bookmarkEnd w:id="144"/>
    </w:p>
    <w:p w14:paraId="0A54AC29" w14:textId="77777777" w:rsidR="0041041C" w:rsidRDefault="0041041C" w:rsidP="0041041C"/>
    <w:p w14:paraId="27ABF594" w14:textId="77777777" w:rsidR="00E6015F" w:rsidRDefault="0041041C" w:rsidP="0041041C">
      <w:r>
        <w:t>TO DO</w:t>
      </w:r>
    </w:p>
    <w:p w14:paraId="0B6D9AC8" w14:textId="77777777" w:rsidR="00E6015F" w:rsidRDefault="00E6015F" w:rsidP="0041041C"/>
    <w:p w14:paraId="2452B703"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cam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Camera</w:t>
      </w:r>
      <w:proofErr w:type="spellEnd"/>
      <w:proofErr w:type="gramEnd"/>
      <w:r>
        <w:rPr>
          <w:rFonts w:ascii="Consolas" w:hAnsi="Consolas" w:cs="Courier New"/>
          <w:color w:val="666600"/>
          <w:sz w:val="17"/>
          <w:szCs w:val="17"/>
        </w:rPr>
        <w:t>()</w:t>
      </w:r>
    </w:p>
    <w:p w14:paraId="1443AEFB"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39C9234"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3. </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InitParameters</w:t>
      </w:r>
      <w:proofErr w:type="spellEnd"/>
      <w:proofErr w:type="gramEnd"/>
      <w:r>
        <w:rPr>
          <w:rFonts w:ascii="Consolas" w:hAnsi="Consolas" w:cs="Courier New"/>
          <w:color w:val="666600"/>
          <w:sz w:val="17"/>
          <w:szCs w:val="17"/>
        </w:rPr>
        <w:t>()</w:t>
      </w:r>
    </w:p>
    <w:p w14:paraId="28A17F27"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4. </w:t>
      </w:r>
      <w:proofErr w:type="spellStart"/>
      <w:proofErr w:type="gramStart"/>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camera</w:t>
      </w:r>
      <w:proofErr w:type="gramEnd"/>
      <w:r>
        <w:rPr>
          <w:rFonts w:ascii="Consolas" w:hAnsi="Consolas" w:cs="Courier New"/>
          <w:color w:val="000000"/>
          <w:sz w:val="17"/>
          <w:szCs w:val="17"/>
        </w:rPr>
        <w:t>_resolution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RESOLUTION</w:t>
      </w:r>
      <w:r>
        <w:rPr>
          <w:rFonts w:ascii="Consolas" w:hAnsi="Consolas" w:cs="Courier New"/>
          <w:color w:val="666600"/>
          <w:sz w:val="17"/>
          <w:szCs w:val="17"/>
        </w:rPr>
        <w:t>.</w:t>
      </w:r>
      <w:r>
        <w:rPr>
          <w:rFonts w:ascii="Consolas" w:hAnsi="Consolas" w:cs="Courier New"/>
          <w:color w:val="000000"/>
          <w:sz w:val="17"/>
          <w:szCs w:val="17"/>
        </w:rPr>
        <w:t>HD2K</w:t>
      </w:r>
    </w:p>
    <w:p w14:paraId="5697BFBA"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5. </w:t>
      </w:r>
      <w:proofErr w:type="spellStart"/>
      <w:proofErr w:type="gramStart"/>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depth</w:t>
      </w:r>
      <w:proofErr w:type="gramEnd"/>
      <w:r>
        <w:rPr>
          <w:rFonts w:ascii="Consolas" w:hAnsi="Consolas" w:cs="Courier New"/>
          <w:color w:val="000000"/>
          <w:sz w:val="17"/>
          <w:szCs w:val="17"/>
        </w:rPr>
        <w:t>_mode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DEPTH_MODE</w:t>
      </w:r>
      <w:r>
        <w:rPr>
          <w:rFonts w:ascii="Consolas" w:hAnsi="Consolas" w:cs="Courier New"/>
          <w:color w:val="666600"/>
          <w:sz w:val="17"/>
          <w:szCs w:val="17"/>
        </w:rPr>
        <w:t>.</w:t>
      </w:r>
      <w:r>
        <w:rPr>
          <w:rFonts w:ascii="Consolas" w:hAnsi="Consolas" w:cs="Courier New"/>
          <w:color w:val="000000"/>
          <w:sz w:val="17"/>
          <w:szCs w:val="17"/>
        </w:rPr>
        <w:t>ULTRA</w:t>
      </w:r>
      <w:proofErr w:type="spellEnd"/>
    </w:p>
    <w:p w14:paraId="16A32421"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SDK_verbose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BADCC80"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7. </w:t>
      </w:r>
      <w:proofErr w:type="spellStart"/>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SDK_verbose_log_file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"/home/user/Documents/</w:t>
      </w:r>
      <w:proofErr w:type="spellStart"/>
      <w:r>
        <w:rPr>
          <w:rFonts w:ascii="Consolas" w:hAnsi="Consolas" w:cs="Courier New"/>
          <w:color w:val="008800"/>
          <w:sz w:val="17"/>
          <w:szCs w:val="17"/>
        </w:rPr>
        <w:t>SVO_recording</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SDK_log_file</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log_file</w:t>
      </w:r>
      <w:proofErr w:type="spellEnd"/>
      <w:r>
        <w:rPr>
          <w:rFonts w:ascii="Consolas" w:hAnsi="Consolas" w:cs="Courier New"/>
          <w:color w:val="008800"/>
          <w:sz w:val="17"/>
          <w:szCs w:val="17"/>
        </w:rPr>
        <w:t>"</w:t>
      </w:r>
    </w:p>
    <w:p w14:paraId="258AFB0E"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other initial parameters have been left blank because default value is adequate</w:t>
      </w:r>
    </w:p>
    <w:p w14:paraId="5FCE1689"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043666E"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10. </w:t>
      </w:r>
      <w:proofErr w:type="spellStart"/>
      <w:r>
        <w:rPr>
          <w:rFonts w:ascii="Consolas" w:hAnsi="Consolas" w:cs="Courier New"/>
          <w:color w:val="000000"/>
          <w:sz w:val="17"/>
          <w:szCs w:val="17"/>
        </w:rPr>
        <w:t>recording_param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RecordingParameters</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path_output</w:t>
      </w:r>
      <w:proofErr w:type="spellEnd"/>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SVO_COMPRESSION_MODE</w:t>
      </w:r>
      <w:r>
        <w:rPr>
          <w:rFonts w:ascii="Consolas" w:hAnsi="Consolas" w:cs="Courier New"/>
          <w:color w:val="666600"/>
          <w:sz w:val="17"/>
          <w:szCs w:val="17"/>
        </w:rPr>
        <w:t>.</w:t>
      </w:r>
      <w:r>
        <w:rPr>
          <w:rFonts w:ascii="Consolas" w:hAnsi="Consolas" w:cs="Courier New"/>
          <w:color w:val="000000"/>
          <w:sz w:val="17"/>
          <w:szCs w:val="17"/>
        </w:rPr>
        <w:t>H265</w:t>
      </w:r>
      <w:r>
        <w:rPr>
          <w:rFonts w:ascii="Consolas" w:hAnsi="Consolas" w:cs="Courier New"/>
          <w:color w:val="666600"/>
          <w:sz w:val="17"/>
          <w:szCs w:val="17"/>
        </w:rPr>
        <w:t>)</w:t>
      </w:r>
    </w:p>
    <w:p w14:paraId="34BD4993"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CBC6E69"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runtime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RuntimeParameters</w:t>
      </w:r>
      <w:proofErr w:type="spellEnd"/>
      <w:proofErr w:type="gramEnd"/>
      <w:r>
        <w:rPr>
          <w:rFonts w:ascii="Consolas" w:hAnsi="Consolas" w:cs="Courier New"/>
          <w:color w:val="666600"/>
          <w:sz w:val="17"/>
          <w:szCs w:val="17"/>
        </w:rPr>
        <w:t>()</w:t>
      </w:r>
    </w:p>
    <w:p w14:paraId="43E48A7C"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13.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w:t>
      </w:r>
      <w:proofErr w:type="gramStart"/>
      <w:r>
        <w:rPr>
          <w:rFonts w:ascii="Consolas" w:hAnsi="Consolas" w:cs="Courier New"/>
          <w:color w:val="000000"/>
          <w:sz w:val="17"/>
          <w:szCs w:val="17"/>
        </w:rPr>
        <w:t>settings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BRIGHTNESS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1A196CE"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w:t>
      </w:r>
      <w:proofErr w:type="gramStart"/>
      <w:r>
        <w:rPr>
          <w:rFonts w:ascii="Consolas" w:hAnsi="Consolas" w:cs="Courier New"/>
          <w:color w:val="000000"/>
          <w:sz w:val="17"/>
          <w:szCs w:val="17"/>
        </w:rPr>
        <w:t>settings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CONTRAST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F233BEC"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15.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w:t>
      </w:r>
      <w:proofErr w:type="gramStart"/>
      <w:r>
        <w:rPr>
          <w:rFonts w:ascii="Consolas" w:hAnsi="Consolas" w:cs="Courier New"/>
          <w:color w:val="000000"/>
          <w:sz w:val="17"/>
          <w:szCs w:val="17"/>
        </w:rPr>
        <w:t>settings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HUE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BE9378"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w:t>
      </w:r>
      <w:proofErr w:type="gramStart"/>
      <w:r>
        <w:rPr>
          <w:rFonts w:ascii="Consolas" w:hAnsi="Consolas" w:cs="Courier New"/>
          <w:color w:val="000000"/>
          <w:sz w:val="17"/>
          <w:szCs w:val="17"/>
        </w:rPr>
        <w:t>settings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SATURATION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B2C280E"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17.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w:t>
      </w:r>
      <w:proofErr w:type="gramStart"/>
      <w:r>
        <w:rPr>
          <w:rFonts w:ascii="Consolas" w:hAnsi="Consolas" w:cs="Courier New"/>
          <w:color w:val="000000"/>
          <w:sz w:val="17"/>
          <w:szCs w:val="17"/>
        </w:rPr>
        <w:t>settings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SHARPNESS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09632D"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w:t>
      </w:r>
      <w:proofErr w:type="gramStart"/>
      <w:r>
        <w:rPr>
          <w:rFonts w:ascii="Consolas" w:hAnsi="Consolas" w:cs="Courier New"/>
          <w:color w:val="000000"/>
          <w:sz w:val="17"/>
          <w:szCs w:val="17"/>
        </w:rPr>
        <w:t>settings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GAMMA</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B2E70C3"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w:t>
      </w:r>
      <w:proofErr w:type="gramStart"/>
      <w:r>
        <w:rPr>
          <w:rFonts w:ascii="Consolas" w:hAnsi="Consolas" w:cs="Courier New"/>
          <w:color w:val="000000"/>
          <w:sz w:val="17"/>
          <w:szCs w:val="17"/>
        </w:rPr>
        <w:t>settings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GAIN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FA8EA9D"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20.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w:t>
      </w:r>
      <w:proofErr w:type="gramStart"/>
      <w:r>
        <w:rPr>
          <w:rFonts w:ascii="Consolas" w:hAnsi="Consolas" w:cs="Courier New"/>
          <w:color w:val="000000"/>
          <w:sz w:val="17"/>
          <w:szCs w:val="17"/>
        </w:rPr>
        <w:t>settings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EXPOSURE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3E3D79F4"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w:t>
      </w:r>
      <w:proofErr w:type="gramStart"/>
      <w:r>
        <w:rPr>
          <w:rFonts w:ascii="Consolas" w:hAnsi="Consolas" w:cs="Courier New"/>
          <w:color w:val="000000"/>
          <w:sz w:val="17"/>
          <w:szCs w:val="17"/>
        </w:rPr>
        <w:t>settings</w:t>
      </w:r>
      <w:r>
        <w:rPr>
          <w:rFonts w:ascii="Consolas" w:hAnsi="Consolas" w:cs="Courier New"/>
          <w:color w:val="666600"/>
          <w:sz w:val="17"/>
          <w:szCs w:val="17"/>
        </w:rPr>
        <w:t>(</w:t>
      </w:r>
      <w:proofErr w:type="gramEnd"/>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WHITEBALANCE_TEMPERATURE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77C554A"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880000"/>
          <w:sz w:val="17"/>
          <w:szCs w:val="17"/>
        </w:rPr>
        <w:t># other video settings have been left blank because default value is adequate</w:t>
      </w:r>
    </w:p>
    <w:p w14:paraId="57E0D4F1"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67561251"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24. </w:t>
      </w:r>
      <w:proofErr w:type="spellStart"/>
      <w:r>
        <w:rPr>
          <w:rFonts w:ascii="Consolas" w:hAnsi="Consolas" w:cs="Courier New"/>
          <w:color w:val="000000"/>
          <w:sz w:val="17"/>
          <w:szCs w:val="17"/>
        </w:rPr>
        <w:t>frames_recorded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C09956D"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6B654EF"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frames_recorded</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BE522AC"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grab</w:t>
      </w:r>
      <w:proofErr w:type="spellEnd"/>
      <w:proofErr w:type="gramEnd"/>
      <w:r>
        <w:rPr>
          <w:rFonts w:ascii="Consolas" w:hAnsi="Consolas" w:cs="Courier New"/>
          <w:color w:val="666600"/>
          <w:sz w:val="17"/>
          <w:szCs w:val="17"/>
        </w:rPr>
        <w:t>(</w:t>
      </w:r>
      <w:r>
        <w:rPr>
          <w:rFonts w:ascii="Consolas" w:hAnsi="Consolas" w:cs="Courier New"/>
          <w:color w:val="000000"/>
          <w:sz w:val="17"/>
          <w:szCs w:val="17"/>
        </w:rPr>
        <w:t>runtime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ERROR_CODE</w:t>
      </w:r>
      <w:r>
        <w:rPr>
          <w:rFonts w:ascii="Consolas" w:hAnsi="Consolas" w:cs="Courier New"/>
          <w:color w:val="666600"/>
          <w:sz w:val="17"/>
          <w:szCs w:val="17"/>
        </w:rPr>
        <w:t>.</w:t>
      </w:r>
      <w:r>
        <w:rPr>
          <w:rFonts w:ascii="Consolas" w:hAnsi="Consolas" w:cs="Courier New"/>
          <w:color w:val="000000"/>
          <w:sz w:val="17"/>
          <w:szCs w:val="17"/>
        </w:rPr>
        <w:t>SUCCESS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D36F7A8" w14:textId="50881006" w:rsidR="00E6015F" w:rsidRDefault="00847430" w:rsidP="0084743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frames_recorded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w:t>
      </w:r>
    </w:p>
    <w:p w14:paraId="5092D3E0" w14:textId="4D4E0915" w:rsidR="00EF524D" w:rsidRDefault="00847430" w:rsidP="00847430">
      <w:pPr>
        <w:pStyle w:val="Caption"/>
        <w:jc w:val="center"/>
      </w:pPr>
      <w:r>
        <w:t xml:space="preserve">Figure </w:t>
      </w:r>
      <w:fldSimple w:instr=" SEQ Figure \* ARABIC ">
        <w:r w:rsidR="00D40169">
          <w:rPr>
            <w:noProof/>
          </w:rPr>
          <w:t>28</w:t>
        </w:r>
      </w:fldSimple>
      <w:r>
        <w:t xml:space="preserve">. </w:t>
      </w:r>
      <w:r w:rsidRPr="0049488C">
        <w:t xml:space="preserve"> Capturing </w:t>
      </w:r>
      <w:proofErr w:type="gramStart"/>
      <w:r w:rsidRPr="0049488C">
        <w:t>an .SVO</w:t>
      </w:r>
      <w:proofErr w:type="gramEnd"/>
      <w:r w:rsidRPr="0049488C">
        <w:t xml:space="preserve"> recording with the ZED Camera</w:t>
      </w:r>
    </w:p>
    <w:p w14:paraId="78523213" w14:textId="77777777" w:rsidR="00EF524D" w:rsidRDefault="00EF524D" w:rsidP="0041041C"/>
    <w:p w14:paraId="528F81BB"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000000"/>
          <w:sz w:val="17"/>
          <w:szCs w:val="17"/>
        </w:rPr>
        <w:t>input_type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InputType</w:t>
      </w:r>
      <w:proofErr w:type="spellEnd"/>
      <w:proofErr w:type="gramEnd"/>
      <w:r>
        <w:rPr>
          <w:rFonts w:ascii="Consolas" w:hAnsi="Consolas" w:cs="Courier New"/>
          <w:color w:val="666600"/>
          <w:sz w:val="17"/>
          <w:szCs w:val="17"/>
        </w:rPr>
        <w:t>()</w:t>
      </w:r>
    </w:p>
    <w:p w14:paraId="6670B4D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2. </w:t>
      </w:r>
      <w:proofErr w:type="spellStart"/>
      <w:r>
        <w:rPr>
          <w:rFonts w:ascii="Consolas" w:hAnsi="Consolas" w:cs="Courier New"/>
          <w:color w:val="000000"/>
          <w:sz w:val="17"/>
          <w:szCs w:val="17"/>
        </w:rPr>
        <w:t>input_type</w:t>
      </w:r>
      <w:r>
        <w:rPr>
          <w:rFonts w:ascii="Consolas" w:hAnsi="Consolas" w:cs="Courier New"/>
          <w:color w:val="666600"/>
          <w:sz w:val="17"/>
          <w:szCs w:val="17"/>
        </w:rPr>
        <w:t>.</w:t>
      </w:r>
      <w:r>
        <w:rPr>
          <w:rFonts w:ascii="Consolas" w:hAnsi="Consolas" w:cs="Courier New"/>
          <w:color w:val="000000"/>
          <w:sz w:val="17"/>
          <w:szCs w:val="17"/>
        </w:rPr>
        <w:t>set_from_SVO_</w:t>
      </w:r>
      <w:proofErr w:type="gramStart"/>
      <w:r>
        <w:rPr>
          <w:rFonts w:ascii="Consolas" w:hAnsi="Consolas" w:cs="Courier New"/>
          <w:color w:val="000000"/>
          <w:sz w:val="17"/>
          <w:szCs w:val="17"/>
        </w:rPr>
        <w:t>file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SVO_input_path</w:t>
      </w:r>
      <w:proofErr w:type="spellEnd"/>
      <w:r>
        <w:rPr>
          <w:rFonts w:ascii="Consolas" w:hAnsi="Consolas" w:cs="Courier New"/>
          <w:color w:val="666600"/>
          <w:sz w:val="17"/>
          <w:szCs w:val="17"/>
        </w:rPr>
        <w:t>)</w:t>
      </w:r>
    </w:p>
    <w:p w14:paraId="0CD61750"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C4919EE"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4. </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InitParameters</w:t>
      </w:r>
      <w:proofErr w:type="spellEnd"/>
      <w:proofErr w:type="gramEnd"/>
      <w:r>
        <w:rPr>
          <w:rFonts w:ascii="Consolas" w:hAnsi="Consolas" w:cs="Courier New"/>
          <w:color w:val="666600"/>
          <w:sz w:val="17"/>
          <w:szCs w:val="17"/>
        </w:rPr>
        <w:t>(</w:t>
      </w:r>
      <w:proofErr w:type="spellStart"/>
      <w:r>
        <w:rPr>
          <w:rFonts w:ascii="Consolas" w:hAnsi="Consolas" w:cs="Courier New"/>
          <w:color w:val="660066"/>
          <w:sz w:val="17"/>
          <w:szCs w:val="17"/>
        </w:rPr>
        <w:t>input_t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input_type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SVO_real_time_mode</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7465F9"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B78E93B"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cam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Camera</w:t>
      </w:r>
      <w:proofErr w:type="spellEnd"/>
      <w:proofErr w:type="gramEnd"/>
      <w:r>
        <w:rPr>
          <w:rFonts w:ascii="Consolas" w:hAnsi="Consolas" w:cs="Courier New"/>
          <w:color w:val="666600"/>
          <w:sz w:val="17"/>
          <w:szCs w:val="17"/>
        </w:rPr>
        <w:t>()</w:t>
      </w:r>
    </w:p>
    <w:p w14:paraId="18986C4E"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A7FA728"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runtime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RuntimeParameters</w:t>
      </w:r>
      <w:proofErr w:type="spellEnd"/>
      <w:proofErr w:type="gramEnd"/>
      <w:r>
        <w:rPr>
          <w:rFonts w:ascii="Consolas" w:hAnsi="Consolas" w:cs="Courier New"/>
          <w:color w:val="666600"/>
          <w:sz w:val="17"/>
          <w:szCs w:val="17"/>
        </w:rPr>
        <w:t>()</w:t>
      </w:r>
    </w:p>
    <w:p w14:paraId="7E3C738F"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mat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Mat</w:t>
      </w:r>
      <w:proofErr w:type="spellEnd"/>
      <w:proofErr w:type="gramEnd"/>
      <w:r>
        <w:rPr>
          <w:rFonts w:ascii="Consolas" w:hAnsi="Consolas" w:cs="Courier New"/>
          <w:color w:val="666600"/>
          <w:sz w:val="17"/>
          <w:szCs w:val="17"/>
        </w:rPr>
        <w:t>()</w:t>
      </w:r>
    </w:p>
    <w:p w14:paraId="702A2078"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B2C8E9C"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11. </w:t>
      </w:r>
      <w:proofErr w:type="spellStart"/>
      <w:proofErr w:type="gram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retrieve</w:t>
      </w:r>
      <w:proofErr w:type="gramEnd"/>
      <w:r>
        <w:rPr>
          <w:rFonts w:ascii="Consolas" w:hAnsi="Consolas" w:cs="Courier New"/>
          <w:color w:val="000000"/>
          <w:sz w:val="17"/>
          <w:szCs w:val="17"/>
        </w:rPr>
        <w:t>_image</w:t>
      </w:r>
      <w:proofErr w:type="spellEnd"/>
      <w:r>
        <w:rPr>
          <w:rFonts w:ascii="Consolas" w:hAnsi="Consolas" w:cs="Courier New"/>
          <w:color w:val="666600"/>
          <w:sz w:val="17"/>
          <w:szCs w:val="17"/>
        </w:rPr>
        <w:t>(</w:t>
      </w:r>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1767C99F"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12. </w:t>
      </w:r>
      <w:proofErr w:type="spellStart"/>
      <w:r>
        <w:rPr>
          <w:rFonts w:ascii="Consolas" w:hAnsi="Consolas" w:cs="Courier New"/>
          <w:color w:val="000000"/>
          <w:sz w:val="17"/>
          <w:szCs w:val="17"/>
        </w:rPr>
        <w:t>fd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proofErr w:type="spellStart"/>
      <w:r>
        <w:rPr>
          <w:rFonts w:ascii="Consolas" w:hAnsi="Consolas" w:cs="Courier New"/>
          <w:color w:val="000000"/>
          <w:sz w:val="17"/>
          <w:szCs w:val="17"/>
        </w:rPr>
        <w:t>output_path_image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data</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3AE8F2A"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AB6ECC9"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14. </w:t>
      </w:r>
      <w:proofErr w:type="spellStart"/>
      <w:proofErr w:type="gram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retrieve</w:t>
      </w:r>
      <w:proofErr w:type="gramEnd"/>
      <w:r>
        <w:rPr>
          <w:rFonts w:ascii="Consolas" w:hAnsi="Consolas" w:cs="Courier New"/>
          <w:color w:val="000000"/>
          <w:sz w:val="17"/>
          <w:szCs w:val="17"/>
        </w:rPr>
        <w:t>_measure</w:t>
      </w:r>
      <w:proofErr w:type="spellEnd"/>
      <w:r>
        <w:rPr>
          <w:rFonts w:ascii="Consolas" w:hAnsi="Consolas" w:cs="Courier New"/>
          <w:color w:val="666600"/>
          <w:sz w:val="17"/>
          <w:szCs w:val="17"/>
        </w:rPr>
        <w:t>(</w:t>
      </w:r>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MEASURE</w:t>
      </w:r>
      <w:r>
        <w:rPr>
          <w:rFonts w:ascii="Consolas" w:hAnsi="Consolas" w:cs="Courier New"/>
          <w:color w:val="666600"/>
          <w:sz w:val="17"/>
          <w:szCs w:val="17"/>
        </w:rPr>
        <w:t>.</w:t>
      </w:r>
      <w:r>
        <w:rPr>
          <w:rFonts w:ascii="Consolas" w:hAnsi="Consolas" w:cs="Courier New"/>
          <w:color w:val="000000"/>
          <w:sz w:val="17"/>
          <w:szCs w:val="17"/>
        </w:rPr>
        <w:t>XYZ</w:t>
      </w:r>
      <w:proofErr w:type="spellEnd"/>
      <w:r>
        <w:rPr>
          <w:rFonts w:ascii="Consolas" w:hAnsi="Consolas" w:cs="Courier New"/>
          <w:color w:val="666600"/>
          <w:sz w:val="17"/>
          <w:szCs w:val="17"/>
        </w:rPr>
        <w:t>)</w:t>
      </w:r>
    </w:p>
    <w:p w14:paraId="36A6D381"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90CD8B3"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pc_list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E226E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4AFAC6D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gramStart"/>
      <w:r>
        <w:rPr>
          <w:rFonts w:ascii="Consolas" w:hAnsi="Consolas" w:cs="Courier New"/>
          <w:color w:val="000000"/>
          <w:sz w:val="17"/>
          <w:szCs w:val="17"/>
        </w:rPr>
        <w:t>range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get_width</w:t>
      </w:r>
      <w:proofErr w:type="spellEnd"/>
      <w:r>
        <w:rPr>
          <w:rFonts w:ascii="Consolas" w:hAnsi="Consolas" w:cs="Courier New"/>
          <w:color w:val="666600"/>
          <w:sz w:val="17"/>
          <w:szCs w:val="17"/>
        </w:rPr>
        <w:t>()):</w:t>
      </w:r>
    </w:p>
    <w:p w14:paraId="11AA903B"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 </w:t>
      </w:r>
      <w:r>
        <w:rPr>
          <w:rFonts w:ascii="Consolas" w:hAnsi="Consolas" w:cs="Courier New"/>
          <w:color w:val="000088"/>
          <w:sz w:val="17"/>
          <w:szCs w:val="17"/>
        </w:rPr>
        <w:t>in</w:t>
      </w:r>
      <w:r>
        <w:rPr>
          <w:rFonts w:ascii="Consolas" w:hAnsi="Consolas" w:cs="Courier New"/>
          <w:color w:val="000000"/>
          <w:sz w:val="17"/>
          <w:szCs w:val="17"/>
        </w:rPr>
        <w:t xml:space="preserve"> </w:t>
      </w:r>
      <w:proofErr w:type="gramStart"/>
      <w:r>
        <w:rPr>
          <w:rFonts w:ascii="Consolas" w:hAnsi="Consolas" w:cs="Courier New"/>
          <w:color w:val="000000"/>
          <w:sz w:val="17"/>
          <w:szCs w:val="17"/>
        </w:rPr>
        <w:t>range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get_height</w:t>
      </w:r>
      <w:proofErr w:type="spellEnd"/>
      <w:r>
        <w:rPr>
          <w:rFonts w:ascii="Consolas" w:hAnsi="Consolas" w:cs="Courier New"/>
          <w:color w:val="666600"/>
          <w:sz w:val="17"/>
          <w:szCs w:val="17"/>
        </w:rPr>
        <w:t>()):</w:t>
      </w:r>
    </w:p>
    <w:p w14:paraId="576BD969"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err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get_value</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proofErr w:type="spellEnd"/>
      <w:proofErr w:type="gramEnd"/>
      <w:r>
        <w:rPr>
          <w:rFonts w:ascii="Consolas" w:hAnsi="Consolas" w:cs="Courier New"/>
          <w:color w:val="666600"/>
          <w:sz w:val="17"/>
          <w:szCs w:val="17"/>
        </w:rPr>
        <w:t>)</w:t>
      </w:r>
    </w:p>
    <w:p w14:paraId="5F8070E7"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5D782D00"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isnan</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isinf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984F28B" w14:textId="05D0A237" w:rsidR="001A1D65" w:rsidRDefault="001A1D65" w:rsidP="006F6F4E">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pc_</w:t>
      </w:r>
      <w:proofErr w:type="gramStart"/>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429B780" w14:textId="522B1BB2" w:rsidR="00EF524D" w:rsidRDefault="006F6F4E" w:rsidP="006F6F4E">
      <w:pPr>
        <w:pStyle w:val="Caption"/>
        <w:jc w:val="center"/>
      </w:pPr>
      <w:r>
        <w:t xml:space="preserve">Figure </w:t>
      </w:r>
      <w:fldSimple w:instr=" SEQ Figure \* ARABIC ">
        <w:r w:rsidR="00D40169">
          <w:rPr>
            <w:noProof/>
          </w:rPr>
          <w:t>29</w:t>
        </w:r>
      </w:fldSimple>
      <w:r>
        <w:t xml:space="preserve">.  </w:t>
      </w:r>
      <w:r w:rsidRPr="005D2844">
        <w:t xml:space="preserve">ZED SDK Code for processing SVO recording into 2D image and point </w:t>
      </w:r>
      <w:proofErr w:type="gramStart"/>
      <w:r w:rsidRPr="005D2844">
        <w:t>cloud</w:t>
      </w:r>
      <w:proofErr w:type="gramEnd"/>
    </w:p>
    <w:p w14:paraId="2503F41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augmentation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SomeOf</w:t>
      </w:r>
      <w:proofErr w:type="spellEnd"/>
      <w:proofErr w:type="gramEnd"/>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7777D"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Fliplr</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06FB02E"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Flipud</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7C6B045"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OneOf</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Affine</w:t>
      </w:r>
      <w:proofErr w:type="spellEnd"/>
      <w:r>
        <w:rPr>
          <w:rFonts w:ascii="Consolas" w:hAnsi="Consolas" w:cs="Courier New"/>
          <w:color w:val="666600"/>
          <w:sz w:val="17"/>
          <w:szCs w:val="17"/>
        </w:rPr>
        <w:t>(</w:t>
      </w:r>
      <w:r>
        <w:rPr>
          <w:rFonts w:ascii="Consolas" w:hAnsi="Consolas" w:cs="Courier New"/>
          <w:color w:val="000000"/>
          <w:sz w:val="17"/>
          <w:szCs w:val="17"/>
        </w:rPr>
        <w:t>rotate</w:t>
      </w:r>
      <w:r>
        <w:rPr>
          <w:rFonts w:ascii="Consolas" w:hAnsi="Consolas" w:cs="Courier New"/>
          <w:color w:val="666600"/>
          <w:sz w:val="17"/>
          <w:szCs w:val="17"/>
        </w:rPr>
        <w:t>=</w:t>
      </w:r>
      <w:r>
        <w:rPr>
          <w:rFonts w:ascii="Consolas" w:hAnsi="Consolas" w:cs="Courier New"/>
          <w:color w:val="006666"/>
          <w:sz w:val="17"/>
          <w:szCs w:val="17"/>
        </w:rPr>
        <w:t>90</w:t>
      </w:r>
      <w:r>
        <w:rPr>
          <w:rFonts w:ascii="Consolas" w:hAnsi="Consolas" w:cs="Courier New"/>
          <w:color w:val="666600"/>
          <w:sz w:val="17"/>
          <w:szCs w:val="17"/>
        </w:rPr>
        <w:t>),</w:t>
      </w:r>
    </w:p>
    <w:p w14:paraId="4C6545EB"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Affine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rotate</w:t>
      </w:r>
      <w:r>
        <w:rPr>
          <w:rFonts w:ascii="Consolas" w:hAnsi="Consolas" w:cs="Courier New"/>
          <w:color w:val="666600"/>
          <w:sz w:val="17"/>
          <w:szCs w:val="17"/>
        </w:rPr>
        <w:t>=</w:t>
      </w:r>
      <w:r>
        <w:rPr>
          <w:rFonts w:ascii="Consolas" w:hAnsi="Consolas" w:cs="Courier New"/>
          <w:color w:val="006666"/>
          <w:sz w:val="17"/>
          <w:szCs w:val="17"/>
        </w:rPr>
        <w:t>180</w:t>
      </w:r>
      <w:r>
        <w:rPr>
          <w:rFonts w:ascii="Consolas" w:hAnsi="Consolas" w:cs="Courier New"/>
          <w:color w:val="666600"/>
          <w:sz w:val="17"/>
          <w:szCs w:val="17"/>
        </w:rPr>
        <w:t>),</w:t>
      </w:r>
    </w:p>
    <w:p w14:paraId="64383610"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Affine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rotate</w:t>
      </w:r>
      <w:r>
        <w:rPr>
          <w:rFonts w:ascii="Consolas" w:hAnsi="Consolas" w:cs="Courier New"/>
          <w:color w:val="666600"/>
          <w:sz w:val="17"/>
          <w:szCs w:val="17"/>
        </w:rPr>
        <w:t>=</w:t>
      </w:r>
      <w:r>
        <w:rPr>
          <w:rFonts w:ascii="Consolas" w:hAnsi="Consolas" w:cs="Courier New"/>
          <w:color w:val="006666"/>
          <w:sz w:val="17"/>
          <w:szCs w:val="17"/>
        </w:rPr>
        <w:t>270</w:t>
      </w:r>
      <w:r>
        <w:rPr>
          <w:rFonts w:ascii="Consolas" w:hAnsi="Consolas" w:cs="Courier New"/>
          <w:color w:val="666600"/>
          <w:sz w:val="17"/>
          <w:szCs w:val="17"/>
        </w:rPr>
        <w:t>)]),</w:t>
      </w:r>
    </w:p>
    <w:p w14:paraId="5B7F010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Multiply</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p>
    <w:p w14:paraId="3256E44D"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GaussianBlur</w:t>
      </w:r>
      <w:proofErr w:type="spellEnd"/>
      <w:proofErr w:type="gramEnd"/>
      <w:r>
        <w:rPr>
          <w:rFonts w:ascii="Consolas" w:hAnsi="Consolas" w:cs="Courier New"/>
          <w:color w:val="666600"/>
          <w:sz w:val="17"/>
          <w:szCs w:val="17"/>
        </w:rPr>
        <w:t>(</w:t>
      </w:r>
      <w:r>
        <w:rPr>
          <w:rFonts w:ascii="Consolas" w:hAnsi="Consolas" w:cs="Courier New"/>
          <w:color w:val="000000"/>
          <w:sz w:val="17"/>
          <w:szCs w:val="17"/>
        </w:rPr>
        <w:t>sigma</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4A811C63"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WithColorspace</w:t>
      </w:r>
      <w:proofErr w:type="spellEnd"/>
      <w:proofErr w:type="gramEnd"/>
      <w:r>
        <w:rPr>
          <w:rFonts w:ascii="Consolas" w:hAnsi="Consolas" w:cs="Courier New"/>
          <w:color w:val="666600"/>
          <w:sz w:val="17"/>
          <w:szCs w:val="17"/>
        </w:rPr>
        <w:t>(</w:t>
      </w:r>
    </w:p>
    <w:p w14:paraId="562AE791"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to_colorspace</w:t>
      </w:r>
      <w:proofErr w:type="spellEnd"/>
      <w:r>
        <w:rPr>
          <w:rFonts w:ascii="Consolas" w:hAnsi="Consolas" w:cs="Courier New"/>
          <w:color w:val="666600"/>
          <w:sz w:val="17"/>
          <w:szCs w:val="17"/>
        </w:rPr>
        <w:t>=</w:t>
      </w:r>
      <w:r>
        <w:rPr>
          <w:rFonts w:ascii="Consolas" w:hAnsi="Consolas" w:cs="Courier New"/>
          <w:color w:val="008800"/>
          <w:sz w:val="17"/>
          <w:szCs w:val="17"/>
        </w:rPr>
        <w:t>"HSV"</w:t>
      </w:r>
      <w:r>
        <w:rPr>
          <w:rFonts w:ascii="Consolas" w:hAnsi="Consolas" w:cs="Courier New"/>
          <w:color w:val="666600"/>
          <w:sz w:val="17"/>
          <w:szCs w:val="17"/>
        </w:rPr>
        <w:t>,</w:t>
      </w:r>
    </w:p>
    <w:p w14:paraId="47028B3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from_colorspace</w:t>
      </w:r>
      <w:proofErr w:type="spellEnd"/>
      <w:r>
        <w:rPr>
          <w:rFonts w:ascii="Consolas" w:hAnsi="Consolas" w:cs="Courier New"/>
          <w:color w:val="666600"/>
          <w:sz w:val="17"/>
          <w:szCs w:val="17"/>
        </w:rPr>
        <w:t>=</w:t>
      </w:r>
      <w:r>
        <w:rPr>
          <w:rFonts w:ascii="Consolas" w:hAnsi="Consolas" w:cs="Courier New"/>
          <w:color w:val="008800"/>
          <w:sz w:val="17"/>
          <w:szCs w:val="17"/>
        </w:rPr>
        <w:t>"RGB"</w:t>
      </w:r>
      <w:r>
        <w:rPr>
          <w:rFonts w:ascii="Consolas" w:hAnsi="Consolas" w:cs="Courier New"/>
          <w:color w:val="666600"/>
          <w:sz w:val="17"/>
          <w:szCs w:val="17"/>
        </w:rPr>
        <w:t>,</w:t>
      </w:r>
    </w:p>
    <w:p w14:paraId="47A32873"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children</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WithChannels</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Add</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372FC307" w14:textId="4B945597" w:rsidR="001A1D65" w:rsidRDefault="001A1D65" w:rsidP="00A419EF">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13.</w:t>
      </w:r>
      <w:r>
        <w:rPr>
          <w:rFonts w:ascii="Consolas" w:hAnsi="Consolas" w:cs="Courier New"/>
          <w:color w:val="666600"/>
          <w:sz w:val="17"/>
          <w:szCs w:val="17"/>
        </w:rPr>
        <w:t>])</w:t>
      </w:r>
    </w:p>
    <w:p w14:paraId="1F9D7FBB" w14:textId="4CD4ECB0" w:rsidR="00EF524D" w:rsidRDefault="00A419EF" w:rsidP="00A419EF">
      <w:pPr>
        <w:pStyle w:val="Caption"/>
        <w:jc w:val="center"/>
      </w:pPr>
      <w:r>
        <w:t xml:space="preserve">Figure </w:t>
      </w:r>
      <w:fldSimple w:instr=" SEQ Figure \* ARABIC ">
        <w:r w:rsidR="00D40169">
          <w:rPr>
            <w:noProof/>
          </w:rPr>
          <w:t>30</w:t>
        </w:r>
      </w:fldSimple>
      <w:r>
        <w:t>.  Image Augmentation Configuration</w:t>
      </w:r>
    </w:p>
    <w:p w14:paraId="5FB52F36" w14:textId="77777777" w:rsidR="00EF524D" w:rsidRDefault="00EF524D" w:rsidP="0041041C"/>
    <w:p w14:paraId="4EC470A2" w14:textId="7839E28D" w:rsidR="0041041C" w:rsidRDefault="001E1EBC" w:rsidP="0041041C">
      <w:r>
        <w:br w:type="page"/>
      </w:r>
    </w:p>
    <w:p w14:paraId="69DCB93C" w14:textId="66BB185D" w:rsidR="001A3A42" w:rsidRDefault="001A3A42" w:rsidP="001A3A42">
      <w:pPr>
        <w:pStyle w:val="Heading1"/>
      </w:pPr>
      <w:bookmarkStart w:id="145" w:name="_Toc137089144"/>
      <w:r>
        <w:lastRenderedPageBreak/>
        <w:t xml:space="preserve">Appendix </w:t>
      </w:r>
      <w:r w:rsidR="0041041C">
        <w:t>B</w:t>
      </w:r>
      <w:r>
        <w:t xml:space="preserve">: </w:t>
      </w:r>
      <w:r w:rsidR="00E40164">
        <w:t>Instance Segmentation</w:t>
      </w:r>
      <w:r>
        <w:t xml:space="preserve"> Model</w:t>
      </w:r>
      <w:bookmarkEnd w:id="145"/>
    </w:p>
    <w:p w14:paraId="53BB1913" w14:textId="37B65BC5" w:rsidR="001A3A42" w:rsidRDefault="001A3A42" w:rsidP="001A3A42">
      <w:pPr>
        <w:spacing w:line="360" w:lineRule="auto"/>
        <w:rPr>
          <w:color w:val="FF0000"/>
        </w:rPr>
      </w:pPr>
    </w:p>
    <w:p w14:paraId="69EB682F" w14:textId="1E7C9D29" w:rsidR="0041041C" w:rsidRDefault="0041041C" w:rsidP="0041041C">
      <w:pPr>
        <w:pStyle w:val="Heading2"/>
      </w:pPr>
      <w:bookmarkStart w:id="146" w:name="_Toc137089145"/>
      <w:r>
        <w:t>B.1 Overview</w:t>
      </w:r>
      <w:bookmarkEnd w:id="146"/>
    </w:p>
    <w:p w14:paraId="19E72277" w14:textId="77777777" w:rsidR="0041041C" w:rsidRPr="0041041C" w:rsidRDefault="0041041C" w:rsidP="0041041C"/>
    <w:p w14:paraId="4BBDC56B" w14:textId="5321FFED" w:rsidR="001A3A42" w:rsidRDefault="001A3A42" w:rsidP="001A3A42">
      <w:pPr>
        <w:spacing w:line="360" w:lineRule="auto"/>
      </w:pPr>
      <w:r w:rsidRPr="004744BB">
        <w:t>TO DO</w:t>
      </w:r>
    </w:p>
    <w:p w14:paraId="4C654037" w14:textId="53A37E91" w:rsidR="0041041C" w:rsidRDefault="0041041C" w:rsidP="0041041C">
      <w:pPr>
        <w:pStyle w:val="Heading2"/>
      </w:pPr>
      <w:bookmarkStart w:id="147" w:name="_Toc137089146"/>
      <w:r>
        <w:t>B.2 Code</w:t>
      </w:r>
      <w:bookmarkEnd w:id="147"/>
    </w:p>
    <w:p w14:paraId="62BC3D7B" w14:textId="6A8F8D05" w:rsidR="0041041C" w:rsidRDefault="0041041C" w:rsidP="0041041C"/>
    <w:p w14:paraId="2021E3E4" w14:textId="1E67A60E" w:rsidR="0041041C" w:rsidRPr="0041041C" w:rsidRDefault="0041041C" w:rsidP="0041041C">
      <w:r>
        <w:t>TO DO</w:t>
      </w:r>
    </w:p>
    <w:p w14:paraId="3A403F04" w14:textId="77777777" w:rsidR="00552397" w:rsidRDefault="00552397" w:rsidP="00552397">
      <w:pPr>
        <w:pStyle w:val="Caption"/>
        <w:keepNext/>
        <w:jc w:val="center"/>
      </w:pPr>
      <w:r>
        <w:t xml:space="preserve">Table </w:t>
      </w:r>
      <w:fldSimple w:instr=" SEQ Table \* ARABIC ">
        <w:r>
          <w:rPr>
            <w:noProof/>
          </w:rPr>
          <w:t>1</w:t>
        </w:r>
      </w:fldSimple>
      <w:r>
        <w:t>.  Configurations for Matterport's Mask R-CNN Model</w:t>
      </w:r>
    </w:p>
    <w:tbl>
      <w:tblPr>
        <w:tblW w:w="9350" w:type="dxa"/>
        <w:tblLook w:val="04A0" w:firstRow="1" w:lastRow="0" w:firstColumn="1" w:lastColumn="0" w:noHBand="0" w:noVBand="1"/>
      </w:tblPr>
      <w:tblGrid>
        <w:gridCol w:w="3514"/>
        <w:gridCol w:w="5836"/>
      </w:tblGrid>
      <w:tr w:rsidR="00552397" w:rsidRPr="008E375A" w14:paraId="7C5490E0" w14:textId="77777777" w:rsidTr="00102DC9">
        <w:trPr>
          <w:trHeight w:val="288"/>
        </w:trPr>
        <w:tc>
          <w:tcPr>
            <w:tcW w:w="3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BE488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BACKBONE</w:t>
            </w:r>
          </w:p>
        </w:tc>
        <w:tc>
          <w:tcPr>
            <w:tcW w:w="5839" w:type="dxa"/>
            <w:tcBorders>
              <w:top w:val="single" w:sz="4" w:space="0" w:color="auto"/>
              <w:left w:val="nil"/>
              <w:bottom w:val="single" w:sz="4" w:space="0" w:color="auto"/>
              <w:right w:val="single" w:sz="4" w:space="0" w:color="auto"/>
            </w:tcBorders>
            <w:shd w:val="clear" w:color="auto" w:fill="auto"/>
            <w:noWrap/>
            <w:vAlign w:val="center"/>
            <w:hideMark/>
          </w:tcPr>
          <w:p w14:paraId="17F064B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resnet101</w:t>
            </w:r>
          </w:p>
        </w:tc>
      </w:tr>
      <w:tr w:rsidR="00552397" w:rsidRPr="008E375A" w14:paraId="466AD5A7"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346DDC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BACKBONE_STRIDES</w:t>
            </w:r>
          </w:p>
        </w:tc>
        <w:tc>
          <w:tcPr>
            <w:tcW w:w="5839" w:type="dxa"/>
            <w:tcBorders>
              <w:top w:val="nil"/>
              <w:left w:val="nil"/>
              <w:bottom w:val="single" w:sz="4" w:space="0" w:color="auto"/>
              <w:right w:val="single" w:sz="4" w:space="0" w:color="auto"/>
            </w:tcBorders>
            <w:shd w:val="clear" w:color="auto" w:fill="auto"/>
            <w:noWrap/>
            <w:vAlign w:val="center"/>
            <w:hideMark/>
          </w:tcPr>
          <w:p w14:paraId="60B62308"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[4, 8, 16, 32, 64]</w:t>
            </w:r>
          </w:p>
        </w:tc>
      </w:tr>
      <w:tr w:rsidR="00552397" w:rsidRPr="008E375A" w14:paraId="7DDC26CA"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B93492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BATCH_SIZE</w:t>
            </w:r>
          </w:p>
        </w:tc>
        <w:tc>
          <w:tcPr>
            <w:tcW w:w="5839" w:type="dxa"/>
            <w:tcBorders>
              <w:top w:val="nil"/>
              <w:left w:val="nil"/>
              <w:bottom w:val="single" w:sz="4" w:space="0" w:color="auto"/>
              <w:right w:val="single" w:sz="4" w:space="0" w:color="auto"/>
            </w:tcBorders>
            <w:shd w:val="clear" w:color="auto" w:fill="auto"/>
            <w:noWrap/>
            <w:vAlign w:val="center"/>
            <w:hideMark/>
          </w:tcPr>
          <w:p w14:paraId="2C6A1CB5"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w:t>
            </w:r>
          </w:p>
        </w:tc>
      </w:tr>
      <w:tr w:rsidR="00552397" w:rsidRPr="008E375A" w14:paraId="19EB7A8F"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1C907D3"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BBOX_STD_DEV</w:t>
            </w:r>
          </w:p>
        </w:tc>
        <w:tc>
          <w:tcPr>
            <w:tcW w:w="5839" w:type="dxa"/>
            <w:tcBorders>
              <w:top w:val="nil"/>
              <w:left w:val="nil"/>
              <w:bottom w:val="single" w:sz="4" w:space="0" w:color="auto"/>
              <w:right w:val="single" w:sz="4" w:space="0" w:color="auto"/>
            </w:tcBorders>
            <w:shd w:val="clear" w:color="auto" w:fill="auto"/>
            <w:noWrap/>
            <w:vAlign w:val="center"/>
            <w:hideMark/>
          </w:tcPr>
          <w:p w14:paraId="183DE79F"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[0.1 0.1 0.2 0.2]</w:t>
            </w:r>
          </w:p>
        </w:tc>
      </w:tr>
      <w:tr w:rsidR="00552397" w:rsidRPr="008E375A" w14:paraId="79D4E1CE"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9C9887A"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COMPUTE_BACKBONE_SHAPE       </w:t>
            </w:r>
          </w:p>
        </w:tc>
        <w:tc>
          <w:tcPr>
            <w:tcW w:w="5839" w:type="dxa"/>
            <w:tcBorders>
              <w:top w:val="nil"/>
              <w:left w:val="nil"/>
              <w:bottom w:val="single" w:sz="4" w:space="0" w:color="auto"/>
              <w:right w:val="single" w:sz="4" w:space="0" w:color="auto"/>
            </w:tcBorders>
            <w:shd w:val="clear" w:color="auto" w:fill="auto"/>
            <w:noWrap/>
            <w:vAlign w:val="center"/>
            <w:hideMark/>
          </w:tcPr>
          <w:p w14:paraId="4385A9EE"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None</w:t>
            </w:r>
          </w:p>
        </w:tc>
      </w:tr>
      <w:tr w:rsidR="00552397" w:rsidRPr="008E375A" w14:paraId="2A475DA5"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6E78D93"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DETECTION_MAX_INSTANCES     </w:t>
            </w:r>
          </w:p>
        </w:tc>
        <w:tc>
          <w:tcPr>
            <w:tcW w:w="5839" w:type="dxa"/>
            <w:tcBorders>
              <w:top w:val="nil"/>
              <w:left w:val="nil"/>
              <w:bottom w:val="single" w:sz="4" w:space="0" w:color="auto"/>
              <w:right w:val="single" w:sz="4" w:space="0" w:color="auto"/>
            </w:tcBorders>
            <w:shd w:val="clear" w:color="auto" w:fill="auto"/>
            <w:noWrap/>
            <w:vAlign w:val="center"/>
            <w:hideMark/>
          </w:tcPr>
          <w:p w14:paraId="2C2F366A"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100</w:t>
            </w:r>
          </w:p>
        </w:tc>
      </w:tr>
      <w:tr w:rsidR="00552397" w:rsidRPr="008E375A" w14:paraId="1CA05043"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EE0545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DETECTION_MIN_CONFIDENCE    </w:t>
            </w:r>
          </w:p>
        </w:tc>
        <w:tc>
          <w:tcPr>
            <w:tcW w:w="5839" w:type="dxa"/>
            <w:tcBorders>
              <w:top w:val="nil"/>
              <w:left w:val="nil"/>
              <w:bottom w:val="single" w:sz="4" w:space="0" w:color="auto"/>
              <w:right w:val="single" w:sz="4" w:space="0" w:color="auto"/>
            </w:tcBorders>
            <w:shd w:val="clear" w:color="auto" w:fill="auto"/>
            <w:noWrap/>
            <w:vAlign w:val="center"/>
            <w:hideMark/>
          </w:tcPr>
          <w:p w14:paraId="4F0F64F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0.9</w:t>
            </w:r>
          </w:p>
        </w:tc>
      </w:tr>
      <w:tr w:rsidR="00552397" w:rsidRPr="008E375A" w14:paraId="4A0131BC"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D33E498"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DETECTION_NMS_THRESHOLD     </w:t>
            </w:r>
          </w:p>
        </w:tc>
        <w:tc>
          <w:tcPr>
            <w:tcW w:w="5839" w:type="dxa"/>
            <w:tcBorders>
              <w:top w:val="nil"/>
              <w:left w:val="nil"/>
              <w:bottom w:val="single" w:sz="4" w:space="0" w:color="auto"/>
              <w:right w:val="single" w:sz="4" w:space="0" w:color="auto"/>
            </w:tcBorders>
            <w:shd w:val="clear" w:color="auto" w:fill="auto"/>
            <w:noWrap/>
            <w:vAlign w:val="center"/>
            <w:hideMark/>
          </w:tcPr>
          <w:p w14:paraId="5AD57548"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0.3</w:t>
            </w:r>
          </w:p>
        </w:tc>
      </w:tr>
      <w:tr w:rsidR="00552397" w:rsidRPr="008E375A" w14:paraId="4FF46F0D"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ADDC653"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FPN_CLASSIF_FC_LAYERS_SIZE   </w:t>
            </w:r>
          </w:p>
        </w:tc>
        <w:tc>
          <w:tcPr>
            <w:tcW w:w="5839" w:type="dxa"/>
            <w:tcBorders>
              <w:top w:val="nil"/>
              <w:left w:val="nil"/>
              <w:bottom w:val="single" w:sz="4" w:space="0" w:color="auto"/>
              <w:right w:val="single" w:sz="4" w:space="0" w:color="auto"/>
            </w:tcBorders>
            <w:shd w:val="clear" w:color="auto" w:fill="auto"/>
            <w:noWrap/>
            <w:vAlign w:val="center"/>
            <w:hideMark/>
          </w:tcPr>
          <w:p w14:paraId="190E2D8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1024</w:t>
            </w:r>
          </w:p>
        </w:tc>
      </w:tr>
      <w:tr w:rsidR="00552397" w:rsidRPr="008E375A" w14:paraId="7C416F67"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6F55209C"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GPU_COUNT                 </w:t>
            </w:r>
          </w:p>
        </w:tc>
        <w:tc>
          <w:tcPr>
            <w:tcW w:w="5839" w:type="dxa"/>
            <w:tcBorders>
              <w:top w:val="nil"/>
              <w:left w:val="nil"/>
              <w:bottom w:val="single" w:sz="4" w:space="0" w:color="auto"/>
              <w:right w:val="single" w:sz="4" w:space="0" w:color="auto"/>
            </w:tcBorders>
            <w:shd w:val="clear" w:color="auto" w:fill="auto"/>
            <w:noWrap/>
            <w:vAlign w:val="center"/>
            <w:hideMark/>
          </w:tcPr>
          <w:p w14:paraId="2FD0E72D" w14:textId="77777777" w:rsidR="00552397" w:rsidRPr="008E375A" w:rsidRDefault="00552397" w:rsidP="00102DC9">
            <w:pPr>
              <w:spacing w:after="0" w:line="240" w:lineRule="auto"/>
              <w:rPr>
                <w:rFonts w:ascii="Consolas" w:eastAsia="Times New Roman" w:hAnsi="Consolas" w:cs="Calibri"/>
                <w:color w:val="000000"/>
                <w:sz w:val="20"/>
                <w:szCs w:val="20"/>
              </w:rPr>
            </w:pPr>
            <w:r>
              <w:rPr>
                <w:rFonts w:ascii="Consolas" w:eastAsia="Times New Roman" w:hAnsi="Consolas" w:cs="Calibri"/>
                <w:color w:val="000000"/>
                <w:sz w:val="20"/>
                <w:szCs w:val="20"/>
              </w:rPr>
              <w:t>2</w:t>
            </w:r>
          </w:p>
        </w:tc>
      </w:tr>
      <w:tr w:rsidR="00552397" w:rsidRPr="008E375A" w14:paraId="6BD555D2"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55BBC40"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GRADIENT_CLIP_NORM          </w:t>
            </w:r>
          </w:p>
        </w:tc>
        <w:tc>
          <w:tcPr>
            <w:tcW w:w="5839" w:type="dxa"/>
            <w:tcBorders>
              <w:top w:val="nil"/>
              <w:left w:val="nil"/>
              <w:bottom w:val="single" w:sz="4" w:space="0" w:color="auto"/>
              <w:right w:val="single" w:sz="4" w:space="0" w:color="auto"/>
            </w:tcBorders>
            <w:shd w:val="clear" w:color="auto" w:fill="auto"/>
            <w:noWrap/>
            <w:vAlign w:val="center"/>
            <w:hideMark/>
          </w:tcPr>
          <w:p w14:paraId="5B51CA93"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5</w:t>
            </w:r>
          </w:p>
        </w:tc>
      </w:tr>
      <w:tr w:rsidR="00552397" w:rsidRPr="008E375A" w14:paraId="13ED6DEB"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24A531F"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IMAGES_PER_GPU            </w:t>
            </w:r>
          </w:p>
        </w:tc>
        <w:tc>
          <w:tcPr>
            <w:tcW w:w="5839" w:type="dxa"/>
            <w:tcBorders>
              <w:top w:val="nil"/>
              <w:left w:val="nil"/>
              <w:bottom w:val="single" w:sz="4" w:space="0" w:color="auto"/>
              <w:right w:val="single" w:sz="4" w:space="0" w:color="auto"/>
            </w:tcBorders>
            <w:shd w:val="clear" w:color="auto" w:fill="auto"/>
            <w:noWrap/>
            <w:vAlign w:val="center"/>
            <w:hideMark/>
          </w:tcPr>
          <w:p w14:paraId="2863B39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w:t>
            </w:r>
          </w:p>
        </w:tc>
      </w:tr>
      <w:tr w:rsidR="00552397" w:rsidRPr="008E375A" w14:paraId="1E271E8C"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169E7D7B"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IMAGE_CHANNEL_COUNT       </w:t>
            </w:r>
          </w:p>
        </w:tc>
        <w:tc>
          <w:tcPr>
            <w:tcW w:w="5839" w:type="dxa"/>
            <w:tcBorders>
              <w:top w:val="nil"/>
              <w:left w:val="nil"/>
              <w:bottom w:val="single" w:sz="4" w:space="0" w:color="auto"/>
              <w:right w:val="single" w:sz="4" w:space="0" w:color="auto"/>
            </w:tcBorders>
            <w:shd w:val="clear" w:color="auto" w:fill="auto"/>
            <w:noWrap/>
            <w:vAlign w:val="center"/>
            <w:hideMark/>
          </w:tcPr>
          <w:p w14:paraId="5940987F"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3</w:t>
            </w:r>
          </w:p>
        </w:tc>
      </w:tr>
      <w:tr w:rsidR="00552397" w:rsidRPr="008E375A" w14:paraId="637929DA"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DCBB59A"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IMAGE_MAX_DIM                </w:t>
            </w:r>
          </w:p>
        </w:tc>
        <w:tc>
          <w:tcPr>
            <w:tcW w:w="5839" w:type="dxa"/>
            <w:tcBorders>
              <w:top w:val="nil"/>
              <w:left w:val="nil"/>
              <w:bottom w:val="single" w:sz="4" w:space="0" w:color="auto"/>
              <w:right w:val="single" w:sz="4" w:space="0" w:color="auto"/>
            </w:tcBorders>
            <w:shd w:val="clear" w:color="auto" w:fill="auto"/>
            <w:noWrap/>
            <w:vAlign w:val="center"/>
            <w:hideMark/>
          </w:tcPr>
          <w:p w14:paraId="6B02BF7E"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1024</w:t>
            </w:r>
          </w:p>
        </w:tc>
      </w:tr>
      <w:tr w:rsidR="00552397" w:rsidRPr="008E375A" w14:paraId="5BD9E4F9"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A476B62"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IMAGE_META_SIZE            </w:t>
            </w:r>
          </w:p>
        </w:tc>
        <w:tc>
          <w:tcPr>
            <w:tcW w:w="5839" w:type="dxa"/>
            <w:tcBorders>
              <w:top w:val="nil"/>
              <w:left w:val="nil"/>
              <w:bottom w:val="single" w:sz="4" w:space="0" w:color="auto"/>
              <w:right w:val="single" w:sz="4" w:space="0" w:color="auto"/>
            </w:tcBorders>
            <w:shd w:val="clear" w:color="auto" w:fill="auto"/>
            <w:noWrap/>
            <w:vAlign w:val="center"/>
            <w:hideMark/>
          </w:tcPr>
          <w:p w14:paraId="60EF6A9D"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14</w:t>
            </w:r>
          </w:p>
        </w:tc>
      </w:tr>
      <w:tr w:rsidR="00552397" w:rsidRPr="008E375A" w14:paraId="35A66FA7"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131F96D"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IMAGE_MIN_DIM               </w:t>
            </w:r>
          </w:p>
        </w:tc>
        <w:tc>
          <w:tcPr>
            <w:tcW w:w="5839" w:type="dxa"/>
            <w:tcBorders>
              <w:top w:val="nil"/>
              <w:left w:val="nil"/>
              <w:bottom w:val="single" w:sz="4" w:space="0" w:color="auto"/>
              <w:right w:val="single" w:sz="4" w:space="0" w:color="auto"/>
            </w:tcBorders>
            <w:shd w:val="clear" w:color="auto" w:fill="auto"/>
            <w:noWrap/>
            <w:vAlign w:val="center"/>
            <w:hideMark/>
          </w:tcPr>
          <w:p w14:paraId="053AA3B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800</w:t>
            </w:r>
          </w:p>
        </w:tc>
      </w:tr>
      <w:tr w:rsidR="00552397" w:rsidRPr="008E375A" w14:paraId="01153473"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D1635E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IMAGE_MIN_SCALE           </w:t>
            </w:r>
          </w:p>
        </w:tc>
        <w:tc>
          <w:tcPr>
            <w:tcW w:w="5839" w:type="dxa"/>
            <w:tcBorders>
              <w:top w:val="nil"/>
              <w:left w:val="nil"/>
              <w:bottom w:val="single" w:sz="4" w:space="0" w:color="auto"/>
              <w:right w:val="single" w:sz="4" w:space="0" w:color="auto"/>
            </w:tcBorders>
            <w:shd w:val="clear" w:color="auto" w:fill="auto"/>
            <w:noWrap/>
            <w:vAlign w:val="center"/>
            <w:hideMark/>
          </w:tcPr>
          <w:p w14:paraId="681ECFC2"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w:t>
            </w:r>
          </w:p>
        </w:tc>
      </w:tr>
      <w:tr w:rsidR="00552397" w:rsidRPr="008E375A" w14:paraId="19E184DE"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589D3A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IMAGE_RESIZE_MODE             </w:t>
            </w:r>
          </w:p>
        </w:tc>
        <w:tc>
          <w:tcPr>
            <w:tcW w:w="5839" w:type="dxa"/>
            <w:tcBorders>
              <w:top w:val="nil"/>
              <w:left w:val="nil"/>
              <w:bottom w:val="single" w:sz="4" w:space="0" w:color="auto"/>
              <w:right w:val="single" w:sz="4" w:space="0" w:color="auto"/>
            </w:tcBorders>
            <w:shd w:val="clear" w:color="auto" w:fill="auto"/>
            <w:noWrap/>
            <w:vAlign w:val="center"/>
            <w:hideMark/>
          </w:tcPr>
          <w:p w14:paraId="338895A4"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square</w:t>
            </w:r>
          </w:p>
        </w:tc>
      </w:tr>
      <w:tr w:rsidR="00552397" w:rsidRPr="008E375A" w14:paraId="1087A9E1"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BB2F10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IMAGE_SHAPE             </w:t>
            </w:r>
          </w:p>
        </w:tc>
        <w:tc>
          <w:tcPr>
            <w:tcW w:w="5839" w:type="dxa"/>
            <w:tcBorders>
              <w:top w:val="nil"/>
              <w:left w:val="nil"/>
              <w:bottom w:val="single" w:sz="4" w:space="0" w:color="auto"/>
              <w:right w:val="single" w:sz="4" w:space="0" w:color="auto"/>
            </w:tcBorders>
            <w:shd w:val="clear" w:color="auto" w:fill="auto"/>
            <w:noWrap/>
            <w:vAlign w:val="center"/>
            <w:hideMark/>
          </w:tcPr>
          <w:p w14:paraId="1AD5A0D4"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[1024 1024    3]</w:t>
            </w:r>
          </w:p>
        </w:tc>
      </w:tr>
      <w:tr w:rsidR="00552397" w:rsidRPr="008E375A" w14:paraId="2CF8551B"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F8CCD7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LEARNING_MOMENTUM           </w:t>
            </w:r>
          </w:p>
        </w:tc>
        <w:tc>
          <w:tcPr>
            <w:tcW w:w="5839" w:type="dxa"/>
            <w:tcBorders>
              <w:top w:val="nil"/>
              <w:left w:val="nil"/>
              <w:bottom w:val="single" w:sz="4" w:space="0" w:color="auto"/>
              <w:right w:val="single" w:sz="4" w:space="0" w:color="auto"/>
            </w:tcBorders>
            <w:shd w:val="clear" w:color="auto" w:fill="auto"/>
            <w:noWrap/>
            <w:vAlign w:val="center"/>
            <w:hideMark/>
          </w:tcPr>
          <w:p w14:paraId="17B2447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0.9</w:t>
            </w:r>
          </w:p>
        </w:tc>
      </w:tr>
      <w:tr w:rsidR="00552397" w:rsidRPr="008E375A" w14:paraId="213B7063"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DE5AD2C"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LEARNING_RATE                 </w:t>
            </w:r>
          </w:p>
        </w:tc>
        <w:tc>
          <w:tcPr>
            <w:tcW w:w="5839" w:type="dxa"/>
            <w:tcBorders>
              <w:top w:val="nil"/>
              <w:left w:val="nil"/>
              <w:bottom w:val="single" w:sz="4" w:space="0" w:color="auto"/>
              <w:right w:val="single" w:sz="4" w:space="0" w:color="auto"/>
            </w:tcBorders>
            <w:shd w:val="clear" w:color="auto" w:fill="auto"/>
            <w:noWrap/>
            <w:vAlign w:val="center"/>
            <w:hideMark/>
          </w:tcPr>
          <w:p w14:paraId="7F314BF2"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0.001</w:t>
            </w:r>
          </w:p>
        </w:tc>
      </w:tr>
      <w:tr w:rsidR="00552397" w:rsidRPr="008E375A" w14:paraId="2A405263"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05347FB"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LOSS_WEIGHTS</w:t>
            </w:r>
          </w:p>
        </w:tc>
        <w:tc>
          <w:tcPr>
            <w:tcW w:w="5839" w:type="dxa"/>
            <w:tcBorders>
              <w:top w:val="nil"/>
              <w:left w:val="nil"/>
              <w:bottom w:val="single" w:sz="4" w:space="0" w:color="auto"/>
              <w:right w:val="single" w:sz="4" w:space="0" w:color="auto"/>
            </w:tcBorders>
            <w:shd w:val="clear" w:color="auto" w:fill="auto"/>
            <w:noWrap/>
            <w:vAlign w:val="center"/>
            <w:hideMark/>
          </w:tcPr>
          <w:p w14:paraId="15FD1CA3"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w:t>
            </w:r>
            <w:proofErr w:type="spellStart"/>
            <w:r w:rsidRPr="008E375A">
              <w:rPr>
                <w:rFonts w:ascii="Consolas" w:eastAsia="Times New Roman" w:hAnsi="Consolas" w:cs="Calibri"/>
                <w:color w:val="000000"/>
                <w:sz w:val="20"/>
                <w:szCs w:val="20"/>
              </w:rPr>
              <w:t>rpn_class_loss</w:t>
            </w:r>
            <w:proofErr w:type="spellEnd"/>
            <w:r w:rsidRPr="008E375A">
              <w:rPr>
                <w:rFonts w:ascii="Consolas" w:eastAsia="Times New Roman" w:hAnsi="Consolas" w:cs="Calibri"/>
                <w:color w:val="000000"/>
                <w:sz w:val="20"/>
                <w:szCs w:val="20"/>
              </w:rPr>
              <w:t>': 1.0, '</w:t>
            </w:r>
            <w:proofErr w:type="spellStart"/>
            <w:r w:rsidRPr="008E375A">
              <w:rPr>
                <w:rFonts w:ascii="Consolas" w:eastAsia="Times New Roman" w:hAnsi="Consolas" w:cs="Calibri"/>
                <w:color w:val="000000"/>
                <w:sz w:val="20"/>
                <w:szCs w:val="20"/>
              </w:rPr>
              <w:t>rpn_bbox_loss</w:t>
            </w:r>
            <w:proofErr w:type="spellEnd"/>
            <w:r w:rsidRPr="008E375A">
              <w:rPr>
                <w:rFonts w:ascii="Consolas" w:eastAsia="Times New Roman" w:hAnsi="Consolas" w:cs="Calibri"/>
                <w:color w:val="000000"/>
                <w:sz w:val="20"/>
                <w:szCs w:val="20"/>
              </w:rPr>
              <w:t>': 1.0, '</w:t>
            </w:r>
            <w:proofErr w:type="spellStart"/>
            <w:r w:rsidRPr="008E375A">
              <w:rPr>
                <w:rFonts w:ascii="Consolas" w:eastAsia="Times New Roman" w:hAnsi="Consolas" w:cs="Calibri"/>
                <w:color w:val="000000"/>
                <w:sz w:val="20"/>
                <w:szCs w:val="20"/>
              </w:rPr>
              <w:t>mrcnn_class_loss</w:t>
            </w:r>
            <w:proofErr w:type="spellEnd"/>
            <w:r w:rsidRPr="008E375A">
              <w:rPr>
                <w:rFonts w:ascii="Consolas" w:eastAsia="Times New Roman" w:hAnsi="Consolas" w:cs="Calibri"/>
                <w:color w:val="000000"/>
                <w:sz w:val="20"/>
                <w:szCs w:val="20"/>
              </w:rPr>
              <w:t>': 1.0, '</w:t>
            </w:r>
            <w:proofErr w:type="spellStart"/>
            <w:r w:rsidRPr="008E375A">
              <w:rPr>
                <w:rFonts w:ascii="Consolas" w:eastAsia="Times New Roman" w:hAnsi="Consolas" w:cs="Calibri"/>
                <w:color w:val="000000"/>
                <w:sz w:val="20"/>
                <w:szCs w:val="20"/>
              </w:rPr>
              <w:t>mrcnn_bbox_loss</w:t>
            </w:r>
            <w:proofErr w:type="spellEnd"/>
            <w:r w:rsidRPr="008E375A">
              <w:rPr>
                <w:rFonts w:ascii="Consolas" w:eastAsia="Times New Roman" w:hAnsi="Consolas" w:cs="Calibri"/>
                <w:color w:val="000000"/>
                <w:sz w:val="20"/>
                <w:szCs w:val="20"/>
              </w:rPr>
              <w:t>': 1.0, '</w:t>
            </w:r>
            <w:proofErr w:type="spellStart"/>
            <w:r w:rsidRPr="008E375A">
              <w:rPr>
                <w:rFonts w:ascii="Consolas" w:eastAsia="Times New Roman" w:hAnsi="Consolas" w:cs="Calibri"/>
                <w:color w:val="000000"/>
                <w:sz w:val="20"/>
                <w:szCs w:val="20"/>
              </w:rPr>
              <w:t>mrcnn_mask_loss</w:t>
            </w:r>
            <w:proofErr w:type="spellEnd"/>
            <w:r w:rsidRPr="008E375A">
              <w:rPr>
                <w:rFonts w:ascii="Consolas" w:eastAsia="Times New Roman" w:hAnsi="Consolas" w:cs="Calibri"/>
                <w:color w:val="000000"/>
                <w:sz w:val="20"/>
                <w:szCs w:val="20"/>
              </w:rPr>
              <w:t>': 1.0}</w:t>
            </w:r>
          </w:p>
        </w:tc>
      </w:tr>
      <w:tr w:rsidR="00552397" w:rsidRPr="008E375A" w14:paraId="7B225AF8"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0A57884"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MASK_POOL_SIZE             </w:t>
            </w:r>
          </w:p>
        </w:tc>
        <w:tc>
          <w:tcPr>
            <w:tcW w:w="5839" w:type="dxa"/>
            <w:tcBorders>
              <w:top w:val="nil"/>
              <w:left w:val="nil"/>
              <w:bottom w:val="single" w:sz="4" w:space="0" w:color="auto"/>
              <w:right w:val="single" w:sz="4" w:space="0" w:color="auto"/>
            </w:tcBorders>
            <w:shd w:val="clear" w:color="auto" w:fill="auto"/>
            <w:noWrap/>
            <w:vAlign w:val="center"/>
            <w:hideMark/>
          </w:tcPr>
          <w:p w14:paraId="670D0FC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14</w:t>
            </w:r>
          </w:p>
        </w:tc>
      </w:tr>
      <w:tr w:rsidR="00552397" w:rsidRPr="008E375A" w14:paraId="1CE15DA4"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008CB0F"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MASK_SHAPE      </w:t>
            </w:r>
          </w:p>
        </w:tc>
        <w:tc>
          <w:tcPr>
            <w:tcW w:w="5839" w:type="dxa"/>
            <w:tcBorders>
              <w:top w:val="nil"/>
              <w:left w:val="nil"/>
              <w:bottom w:val="single" w:sz="4" w:space="0" w:color="auto"/>
              <w:right w:val="single" w:sz="4" w:space="0" w:color="auto"/>
            </w:tcBorders>
            <w:shd w:val="clear" w:color="auto" w:fill="auto"/>
            <w:noWrap/>
            <w:vAlign w:val="center"/>
            <w:hideMark/>
          </w:tcPr>
          <w:p w14:paraId="1C62FF1B"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[28, 28]</w:t>
            </w:r>
          </w:p>
        </w:tc>
      </w:tr>
      <w:tr w:rsidR="00552397" w:rsidRPr="008E375A" w14:paraId="1D0CC275"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CD2243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MAX_GT_INSTANCES            </w:t>
            </w:r>
          </w:p>
        </w:tc>
        <w:tc>
          <w:tcPr>
            <w:tcW w:w="5839" w:type="dxa"/>
            <w:tcBorders>
              <w:top w:val="nil"/>
              <w:left w:val="nil"/>
              <w:bottom w:val="single" w:sz="4" w:space="0" w:color="auto"/>
              <w:right w:val="single" w:sz="4" w:space="0" w:color="auto"/>
            </w:tcBorders>
            <w:shd w:val="clear" w:color="auto" w:fill="auto"/>
            <w:noWrap/>
            <w:vAlign w:val="center"/>
            <w:hideMark/>
          </w:tcPr>
          <w:p w14:paraId="74C3F7F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100</w:t>
            </w:r>
          </w:p>
        </w:tc>
      </w:tr>
      <w:tr w:rsidR="00552397" w:rsidRPr="008E375A" w14:paraId="67243B94"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D8CC292"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MEAN_PIXEL                 </w:t>
            </w:r>
          </w:p>
        </w:tc>
        <w:tc>
          <w:tcPr>
            <w:tcW w:w="5839" w:type="dxa"/>
            <w:tcBorders>
              <w:top w:val="nil"/>
              <w:left w:val="nil"/>
              <w:bottom w:val="single" w:sz="4" w:space="0" w:color="auto"/>
              <w:right w:val="single" w:sz="4" w:space="0" w:color="auto"/>
            </w:tcBorders>
            <w:shd w:val="clear" w:color="auto" w:fill="auto"/>
            <w:noWrap/>
            <w:vAlign w:val="center"/>
            <w:hideMark/>
          </w:tcPr>
          <w:p w14:paraId="6C111A20"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[123.7 116.8 103.9]</w:t>
            </w:r>
          </w:p>
        </w:tc>
      </w:tr>
      <w:tr w:rsidR="00552397" w:rsidRPr="008E375A" w14:paraId="1B41148D"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40E83A4"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MINI_MASK_SHAPE </w:t>
            </w:r>
          </w:p>
        </w:tc>
        <w:tc>
          <w:tcPr>
            <w:tcW w:w="5839" w:type="dxa"/>
            <w:tcBorders>
              <w:top w:val="nil"/>
              <w:left w:val="nil"/>
              <w:bottom w:val="single" w:sz="4" w:space="0" w:color="auto"/>
              <w:right w:val="single" w:sz="4" w:space="0" w:color="auto"/>
            </w:tcBorders>
            <w:shd w:val="clear" w:color="auto" w:fill="auto"/>
            <w:noWrap/>
            <w:vAlign w:val="center"/>
            <w:hideMark/>
          </w:tcPr>
          <w:p w14:paraId="6BDD137A"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(56, 56)</w:t>
            </w:r>
          </w:p>
        </w:tc>
      </w:tr>
      <w:tr w:rsidR="00552397" w:rsidRPr="008E375A" w14:paraId="09FB7A1E"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ABE27FC"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lastRenderedPageBreak/>
              <w:t>NAME              </w:t>
            </w:r>
          </w:p>
        </w:tc>
        <w:tc>
          <w:tcPr>
            <w:tcW w:w="5839" w:type="dxa"/>
            <w:tcBorders>
              <w:top w:val="nil"/>
              <w:left w:val="nil"/>
              <w:bottom w:val="single" w:sz="4" w:space="0" w:color="auto"/>
              <w:right w:val="single" w:sz="4" w:space="0" w:color="auto"/>
            </w:tcBorders>
            <w:shd w:val="clear" w:color="auto" w:fill="auto"/>
            <w:noWrap/>
            <w:vAlign w:val="center"/>
            <w:hideMark/>
          </w:tcPr>
          <w:p w14:paraId="5C10C251" w14:textId="77777777" w:rsidR="00552397" w:rsidRPr="008E375A" w:rsidRDefault="00552397" w:rsidP="00102DC9">
            <w:pPr>
              <w:spacing w:after="0" w:line="240" w:lineRule="auto"/>
              <w:rPr>
                <w:rFonts w:ascii="Consolas" w:eastAsia="Times New Roman" w:hAnsi="Consolas" w:cs="Calibri"/>
                <w:color w:val="000000"/>
                <w:sz w:val="20"/>
                <w:szCs w:val="20"/>
              </w:rPr>
            </w:pPr>
            <w:proofErr w:type="spellStart"/>
            <w:r w:rsidRPr="008E375A">
              <w:rPr>
                <w:rFonts w:ascii="Consolas" w:eastAsia="Times New Roman" w:hAnsi="Consolas" w:cs="Calibri"/>
                <w:color w:val="000000"/>
                <w:sz w:val="20"/>
                <w:szCs w:val="20"/>
              </w:rPr>
              <w:t>leaves_zed</w:t>
            </w:r>
            <w:proofErr w:type="spellEnd"/>
          </w:p>
        </w:tc>
      </w:tr>
      <w:tr w:rsidR="00552397" w:rsidRPr="008E375A" w14:paraId="77A397A1"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F88787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NUM_CLASSES               </w:t>
            </w:r>
          </w:p>
        </w:tc>
        <w:tc>
          <w:tcPr>
            <w:tcW w:w="5839" w:type="dxa"/>
            <w:tcBorders>
              <w:top w:val="nil"/>
              <w:left w:val="nil"/>
              <w:bottom w:val="single" w:sz="4" w:space="0" w:color="auto"/>
              <w:right w:val="single" w:sz="4" w:space="0" w:color="auto"/>
            </w:tcBorders>
            <w:shd w:val="clear" w:color="auto" w:fill="auto"/>
            <w:noWrap/>
            <w:vAlign w:val="center"/>
            <w:hideMark/>
          </w:tcPr>
          <w:p w14:paraId="01821D1D"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w:t>
            </w:r>
          </w:p>
        </w:tc>
      </w:tr>
      <w:tr w:rsidR="00552397" w:rsidRPr="008E375A" w14:paraId="636EFFB5"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9FD013C"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POOL_SIZE                 </w:t>
            </w:r>
          </w:p>
        </w:tc>
        <w:tc>
          <w:tcPr>
            <w:tcW w:w="5839" w:type="dxa"/>
            <w:tcBorders>
              <w:top w:val="nil"/>
              <w:left w:val="nil"/>
              <w:bottom w:val="single" w:sz="4" w:space="0" w:color="auto"/>
              <w:right w:val="single" w:sz="4" w:space="0" w:color="auto"/>
            </w:tcBorders>
            <w:shd w:val="clear" w:color="auto" w:fill="auto"/>
            <w:noWrap/>
            <w:vAlign w:val="center"/>
            <w:hideMark/>
          </w:tcPr>
          <w:p w14:paraId="5A254904"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7</w:t>
            </w:r>
          </w:p>
        </w:tc>
      </w:tr>
      <w:tr w:rsidR="00552397" w:rsidRPr="008E375A" w14:paraId="69A6B123"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454BA1E"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POST_NMS_ROIS_INFERENCE      </w:t>
            </w:r>
          </w:p>
        </w:tc>
        <w:tc>
          <w:tcPr>
            <w:tcW w:w="5839" w:type="dxa"/>
            <w:tcBorders>
              <w:top w:val="nil"/>
              <w:left w:val="nil"/>
              <w:bottom w:val="single" w:sz="4" w:space="0" w:color="auto"/>
              <w:right w:val="single" w:sz="4" w:space="0" w:color="auto"/>
            </w:tcBorders>
            <w:shd w:val="clear" w:color="auto" w:fill="auto"/>
            <w:noWrap/>
            <w:vAlign w:val="center"/>
            <w:hideMark/>
          </w:tcPr>
          <w:p w14:paraId="3174D1F0"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1000</w:t>
            </w:r>
          </w:p>
        </w:tc>
      </w:tr>
      <w:tr w:rsidR="00552397" w:rsidRPr="008E375A" w14:paraId="676386DC"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AE67A76"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POST_NMS_ROIS_TRAINING       </w:t>
            </w:r>
          </w:p>
        </w:tc>
        <w:tc>
          <w:tcPr>
            <w:tcW w:w="5839" w:type="dxa"/>
            <w:tcBorders>
              <w:top w:val="nil"/>
              <w:left w:val="nil"/>
              <w:bottom w:val="single" w:sz="4" w:space="0" w:color="auto"/>
              <w:right w:val="single" w:sz="4" w:space="0" w:color="auto"/>
            </w:tcBorders>
            <w:shd w:val="clear" w:color="auto" w:fill="auto"/>
            <w:noWrap/>
            <w:vAlign w:val="center"/>
            <w:hideMark/>
          </w:tcPr>
          <w:p w14:paraId="36F4C62D"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2000</w:t>
            </w:r>
          </w:p>
        </w:tc>
      </w:tr>
      <w:tr w:rsidR="00552397" w:rsidRPr="008E375A" w14:paraId="13332C84"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0398FF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PRE_NMS_LIMIT                </w:t>
            </w:r>
          </w:p>
        </w:tc>
        <w:tc>
          <w:tcPr>
            <w:tcW w:w="5839" w:type="dxa"/>
            <w:tcBorders>
              <w:top w:val="nil"/>
              <w:left w:val="nil"/>
              <w:bottom w:val="single" w:sz="4" w:space="0" w:color="auto"/>
              <w:right w:val="single" w:sz="4" w:space="0" w:color="auto"/>
            </w:tcBorders>
            <w:shd w:val="clear" w:color="auto" w:fill="auto"/>
            <w:noWrap/>
            <w:vAlign w:val="center"/>
            <w:hideMark/>
          </w:tcPr>
          <w:p w14:paraId="6B541193"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6000</w:t>
            </w:r>
          </w:p>
        </w:tc>
      </w:tr>
      <w:tr w:rsidR="00552397" w:rsidRPr="008E375A" w14:paraId="611BEE9E"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D3F7E06"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ROI_POSITIVE_RATIO           </w:t>
            </w:r>
          </w:p>
        </w:tc>
        <w:tc>
          <w:tcPr>
            <w:tcW w:w="5839" w:type="dxa"/>
            <w:tcBorders>
              <w:top w:val="nil"/>
              <w:left w:val="nil"/>
              <w:bottom w:val="single" w:sz="4" w:space="0" w:color="auto"/>
              <w:right w:val="single" w:sz="4" w:space="0" w:color="auto"/>
            </w:tcBorders>
            <w:shd w:val="clear" w:color="auto" w:fill="auto"/>
            <w:noWrap/>
            <w:vAlign w:val="center"/>
            <w:hideMark/>
          </w:tcPr>
          <w:p w14:paraId="77D27D40"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0.33</w:t>
            </w:r>
          </w:p>
        </w:tc>
      </w:tr>
      <w:tr w:rsidR="00552397" w:rsidRPr="008E375A" w14:paraId="4903B77F"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79E12AC"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RPN_ANCHOR_RATIOS  </w:t>
            </w:r>
          </w:p>
        </w:tc>
        <w:tc>
          <w:tcPr>
            <w:tcW w:w="5839" w:type="dxa"/>
            <w:tcBorders>
              <w:top w:val="nil"/>
              <w:left w:val="nil"/>
              <w:bottom w:val="single" w:sz="4" w:space="0" w:color="auto"/>
              <w:right w:val="single" w:sz="4" w:space="0" w:color="auto"/>
            </w:tcBorders>
            <w:shd w:val="clear" w:color="auto" w:fill="auto"/>
            <w:noWrap/>
            <w:vAlign w:val="center"/>
            <w:hideMark/>
          </w:tcPr>
          <w:p w14:paraId="563EF9D8"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[0.5, 1, 2]</w:t>
            </w:r>
          </w:p>
        </w:tc>
      </w:tr>
      <w:tr w:rsidR="00552397" w:rsidRPr="008E375A" w14:paraId="6F4CF1B7"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EA36FC9"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RPN_ANCHOR_SCALES             </w:t>
            </w:r>
          </w:p>
        </w:tc>
        <w:tc>
          <w:tcPr>
            <w:tcW w:w="5839" w:type="dxa"/>
            <w:tcBorders>
              <w:top w:val="nil"/>
              <w:left w:val="nil"/>
              <w:bottom w:val="single" w:sz="4" w:space="0" w:color="auto"/>
              <w:right w:val="single" w:sz="4" w:space="0" w:color="auto"/>
            </w:tcBorders>
            <w:shd w:val="clear" w:color="auto" w:fill="auto"/>
            <w:noWrap/>
            <w:vAlign w:val="center"/>
            <w:hideMark/>
          </w:tcPr>
          <w:p w14:paraId="4F043408"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(32, 64, 128, 256, 512)</w:t>
            </w:r>
          </w:p>
        </w:tc>
      </w:tr>
      <w:tr w:rsidR="00552397" w:rsidRPr="008E375A" w14:paraId="2B1319EA"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5E1FF60"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RPN_ANCHOR_STRIDE         </w:t>
            </w:r>
          </w:p>
        </w:tc>
        <w:tc>
          <w:tcPr>
            <w:tcW w:w="5839" w:type="dxa"/>
            <w:tcBorders>
              <w:top w:val="nil"/>
              <w:left w:val="nil"/>
              <w:bottom w:val="single" w:sz="4" w:space="0" w:color="auto"/>
              <w:right w:val="single" w:sz="4" w:space="0" w:color="auto"/>
            </w:tcBorders>
            <w:shd w:val="clear" w:color="auto" w:fill="auto"/>
            <w:noWrap/>
            <w:vAlign w:val="center"/>
            <w:hideMark/>
          </w:tcPr>
          <w:p w14:paraId="7A0EF67D"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w:t>
            </w:r>
          </w:p>
        </w:tc>
      </w:tr>
      <w:tr w:rsidR="00552397" w:rsidRPr="008E375A" w14:paraId="0D6E0E5F"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16D5ED44"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RPN_BBOX_STD_DEV         </w:t>
            </w:r>
          </w:p>
        </w:tc>
        <w:tc>
          <w:tcPr>
            <w:tcW w:w="5839" w:type="dxa"/>
            <w:tcBorders>
              <w:top w:val="nil"/>
              <w:left w:val="nil"/>
              <w:bottom w:val="single" w:sz="4" w:space="0" w:color="auto"/>
              <w:right w:val="single" w:sz="4" w:space="0" w:color="auto"/>
            </w:tcBorders>
            <w:shd w:val="clear" w:color="auto" w:fill="auto"/>
            <w:noWrap/>
            <w:vAlign w:val="center"/>
            <w:hideMark/>
          </w:tcPr>
          <w:p w14:paraId="27FC1994"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[0.1 0.1 0.2 0.2]</w:t>
            </w:r>
          </w:p>
        </w:tc>
      </w:tr>
      <w:tr w:rsidR="00552397" w:rsidRPr="008E375A" w14:paraId="04CA5C1B"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22A108D"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RPN_NMS_THRESHOLD           </w:t>
            </w:r>
          </w:p>
        </w:tc>
        <w:tc>
          <w:tcPr>
            <w:tcW w:w="5839" w:type="dxa"/>
            <w:tcBorders>
              <w:top w:val="nil"/>
              <w:left w:val="nil"/>
              <w:bottom w:val="single" w:sz="4" w:space="0" w:color="auto"/>
              <w:right w:val="single" w:sz="4" w:space="0" w:color="auto"/>
            </w:tcBorders>
            <w:shd w:val="clear" w:color="auto" w:fill="auto"/>
            <w:noWrap/>
            <w:vAlign w:val="center"/>
            <w:hideMark/>
          </w:tcPr>
          <w:p w14:paraId="32C9DA59"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0.7</w:t>
            </w:r>
          </w:p>
        </w:tc>
      </w:tr>
      <w:tr w:rsidR="00552397" w:rsidRPr="008E375A" w14:paraId="79F22608"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623C2E2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RPN_TRAIN_ANCHORS_PER_IMAGE </w:t>
            </w:r>
          </w:p>
        </w:tc>
        <w:tc>
          <w:tcPr>
            <w:tcW w:w="5839" w:type="dxa"/>
            <w:tcBorders>
              <w:top w:val="nil"/>
              <w:left w:val="nil"/>
              <w:bottom w:val="single" w:sz="4" w:space="0" w:color="auto"/>
              <w:right w:val="single" w:sz="4" w:space="0" w:color="auto"/>
            </w:tcBorders>
            <w:shd w:val="clear" w:color="auto" w:fill="auto"/>
            <w:noWrap/>
            <w:vAlign w:val="center"/>
            <w:hideMark/>
          </w:tcPr>
          <w:p w14:paraId="39C29C4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256</w:t>
            </w:r>
          </w:p>
        </w:tc>
      </w:tr>
      <w:tr w:rsidR="00552397" w:rsidRPr="008E375A" w14:paraId="32AB51C6"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9AA03BB"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STEPS_PER_EPOCH             </w:t>
            </w:r>
          </w:p>
        </w:tc>
        <w:tc>
          <w:tcPr>
            <w:tcW w:w="5839" w:type="dxa"/>
            <w:tcBorders>
              <w:top w:val="nil"/>
              <w:left w:val="nil"/>
              <w:bottom w:val="single" w:sz="4" w:space="0" w:color="auto"/>
              <w:right w:val="single" w:sz="4" w:space="0" w:color="auto"/>
            </w:tcBorders>
            <w:shd w:val="clear" w:color="auto" w:fill="auto"/>
            <w:noWrap/>
            <w:vAlign w:val="center"/>
            <w:hideMark/>
          </w:tcPr>
          <w:p w14:paraId="6A5DFC7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100</w:t>
            </w:r>
          </w:p>
        </w:tc>
      </w:tr>
      <w:tr w:rsidR="00552397" w:rsidRPr="008E375A" w14:paraId="08D46065"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16CEC06"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TOP_DOWN_PYRAMID_SIZE       </w:t>
            </w:r>
          </w:p>
        </w:tc>
        <w:tc>
          <w:tcPr>
            <w:tcW w:w="5839" w:type="dxa"/>
            <w:tcBorders>
              <w:top w:val="nil"/>
              <w:left w:val="nil"/>
              <w:bottom w:val="single" w:sz="4" w:space="0" w:color="auto"/>
              <w:right w:val="single" w:sz="4" w:space="0" w:color="auto"/>
            </w:tcBorders>
            <w:shd w:val="clear" w:color="auto" w:fill="auto"/>
            <w:noWrap/>
            <w:vAlign w:val="center"/>
            <w:hideMark/>
          </w:tcPr>
          <w:p w14:paraId="7AA78CE0"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256</w:t>
            </w:r>
          </w:p>
        </w:tc>
      </w:tr>
      <w:tr w:rsidR="00552397" w:rsidRPr="008E375A" w14:paraId="62BA45B1"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682AF46"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TRAIN_BN                      </w:t>
            </w:r>
          </w:p>
        </w:tc>
        <w:tc>
          <w:tcPr>
            <w:tcW w:w="5839" w:type="dxa"/>
            <w:tcBorders>
              <w:top w:val="nil"/>
              <w:left w:val="nil"/>
              <w:bottom w:val="single" w:sz="4" w:space="0" w:color="auto"/>
              <w:right w:val="single" w:sz="4" w:space="0" w:color="auto"/>
            </w:tcBorders>
            <w:shd w:val="clear" w:color="auto" w:fill="auto"/>
            <w:noWrap/>
            <w:vAlign w:val="center"/>
            <w:hideMark/>
          </w:tcPr>
          <w:p w14:paraId="6E8AED30"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FALSE</w:t>
            </w:r>
          </w:p>
        </w:tc>
      </w:tr>
      <w:tr w:rsidR="00552397" w:rsidRPr="008E375A" w14:paraId="17E68D50"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1F108FDD"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TRAIN_ROIS_PER_IMAGE        </w:t>
            </w:r>
          </w:p>
        </w:tc>
        <w:tc>
          <w:tcPr>
            <w:tcW w:w="5839" w:type="dxa"/>
            <w:tcBorders>
              <w:top w:val="nil"/>
              <w:left w:val="nil"/>
              <w:bottom w:val="single" w:sz="4" w:space="0" w:color="auto"/>
              <w:right w:val="single" w:sz="4" w:space="0" w:color="auto"/>
            </w:tcBorders>
            <w:shd w:val="clear" w:color="auto" w:fill="auto"/>
            <w:noWrap/>
            <w:vAlign w:val="center"/>
            <w:hideMark/>
          </w:tcPr>
          <w:p w14:paraId="596BCEBA"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200</w:t>
            </w:r>
          </w:p>
        </w:tc>
      </w:tr>
      <w:tr w:rsidR="00552397" w:rsidRPr="008E375A" w14:paraId="30EA4AFA"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2C80471"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USE_MINI_MASK                </w:t>
            </w:r>
          </w:p>
        </w:tc>
        <w:tc>
          <w:tcPr>
            <w:tcW w:w="5839" w:type="dxa"/>
            <w:tcBorders>
              <w:top w:val="nil"/>
              <w:left w:val="nil"/>
              <w:bottom w:val="single" w:sz="4" w:space="0" w:color="auto"/>
              <w:right w:val="single" w:sz="4" w:space="0" w:color="auto"/>
            </w:tcBorders>
            <w:shd w:val="clear" w:color="auto" w:fill="auto"/>
            <w:noWrap/>
            <w:vAlign w:val="center"/>
            <w:hideMark/>
          </w:tcPr>
          <w:p w14:paraId="4E5F1660"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TRUE</w:t>
            </w:r>
          </w:p>
        </w:tc>
      </w:tr>
      <w:tr w:rsidR="00552397" w:rsidRPr="008E375A" w14:paraId="4B95519C"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74B2B18"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USE_RPN_ROIS                 </w:t>
            </w:r>
          </w:p>
        </w:tc>
        <w:tc>
          <w:tcPr>
            <w:tcW w:w="5839" w:type="dxa"/>
            <w:tcBorders>
              <w:top w:val="nil"/>
              <w:left w:val="nil"/>
              <w:bottom w:val="single" w:sz="4" w:space="0" w:color="auto"/>
              <w:right w:val="single" w:sz="4" w:space="0" w:color="auto"/>
            </w:tcBorders>
            <w:shd w:val="clear" w:color="auto" w:fill="auto"/>
            <w:noWrap/>
            <w:vAlign w:val="center"/>
            <w:hideMark/>
          </w:tcPr>
          <w:p w14:paraId="09C0FC22"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TRUE</w:t>
            </w:r>
          </w:p>
        </w:tc>
      </w:tr>
      <w:tr w:rsidR="00552397" w:rsidRPr="008E375A" w14:paraId="3EB391E9"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A689C6C"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VALIDATION_STEPS           </w:t>
            </w:r>
          </w:p>
        </w:tc>
        <w:tc>
          <w:tcPr>
            <w:tcW w:w="5839" w:type="dxa"/>
            <w:tcBorders>
              <w:top w:val="nil"/>
              <w:left w:val="nil"/>
              <w:bottom w:val="single" w:sz="4" w:space="0" w:color="auto"/>
              <w:right w:val="single" w:sz="4" w:space="0" w:color="auto"/>
            </w:tcBorders>
            <w:shd w:val="clear" w:color="auto" w:fill="auto"/>
            <w:noWrap/>
            <w:vAlign w:val="center"/>
            <w:hideMark/>
          </w:tcPr>
          <w:p w14:paraId="5A45B16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50</w:t>
            </w:r>
          </w:p>
        </w:tc>
      </w:tr>
      <w:tr w:rsidR="00552397" w:rsidRPr="008E375A" w14:paraId="0E2E8F22" w14:textId="77777777" w:rsidTr="00102DC9">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9F17B27"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WEIGHT_DECAY   </w:t>
            </w:r>
          </w:p>
        </w:tc>
        <w:tc>
          <w:tcPr>
            <w:tcW w:w="5839" w:type="dxa"/>
            <w:tcBorders>
              <w:top w:val="nil"/>
              <w:left w:val="nil"/>
              <w:bottom w:val="single" w:sz="4" w:space="0" w:color="auto"/>
              <w:right w:val="single" w:sz="4" w:space="0" w:color="auto"/>
            </w:tcBorders>
            <w:shd w:val="clear" w:color="auto" w:fill="auto"/>
            <w:noWrap/>
            <w:vAlign w:val="center"/>
            <w:hideMark/>
          </w:tcPr>
          <w:p w14:paraId="100E430A" w14:textId="77777777" w:rsidR="00552397" w:rsidRPr="008E375A" w:rsidRDefault="00552397" w:rsidP="00102DC9">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0.0001</w:t>
            </w:r>
          </w:p>
        </w:tc>
      </w:tr>
    </w:tbl>
    <w:p w14:paraId="2B35BD2E" w14:textId="77777777" w:rsidR="00552397" w:rsidRDefault="00552397" w:rsidP="00552397"/>
    <w:p w14:paraId="4A4B79B4" w14:textId="77777777" w:rsidR="001A3A42" w:rsidRDefault="001A3A42" w:rsidP="001A3A42">
      <w:pPr>
        <w:rPr>
          <w:rFonts w:ascii="Times New Roman" w:hAnsi="Times New Roman"/>
          <w:szCs w:val="24"/>
        </w:rPr>
      </w:pPr>
      <w:r>
        <w:rPr>
          <w:rFonts w:ascii="Times New Roman" w:hAnsi="Times New Roman"/>
          <w:szCs w:val="24"/>
        </w:rPr>
        <w:br w:type="page"/>
      </w:r>
    </w:p>
    <w:p w14:paraId="03506D32" w14:textId="57CE517C" w:rsidR="001A3A42" w:rsidRDefault="001A3A42" w:rsidP="001A3A42">
      <w:pPr>
        <w:pStyle w:val="Heading1"/>
      </w:pPr>
      <w:bookmarkStart w:id="148" w:name="_Toc137089147"/>
      <w:r>
        <w:lastRenderedPageBreak/>
        <w:t xml:space="preserve">Appendix </w:t>
      </w:r>
      <w:r w:rsidR="00607734">
        <w:t>C</w:t>
      </w:r>
      <w:r>
        <w:t xml:space="preserve">: </w:t>
      </w:r>
      <w:r w:rsidR="00E40164">
        <w:t>Leaf Width Measurement Code</w:t>
      </w:r>
      <w:bookmarkEnd w:id="148"/>
    </w:p>
    <w:p w14:paraId="73B3807C" w14:textId="4A63B16F" w:rsidR="009A6966" w:rsidRDefault="009A6966" w:rsidP="001A3A42">
      <w:pPr>
        <w:spacing w:line="360" w:lineRule="auto"/>
      </w:pPr>
    </w:p>
    <w:p w14:paraId="6D9AC078" w14:textId="2BB423E4" w:rsidR="00A97182" w:rsidRDefault="00607734" w:rsidP="00A97182">
      <w:pPr>
        <w:pStyle w:val="Heading2"/>
      </w:pPr>
      <w:bookmarkStart w:id="149" w:name="_Toc137089148"/>
      <w:r>
        <w:t>C</w:t>
      </w:r>
      <w:r w:rsidR="00A97182">
        <w:t xml:space="preserve">.1 </w:t>
      </w:r>
      <w:r>
        <w:t>Cropping with Mask</w:t>
      </w:r>
      <w:bookmarkEnd w:id="149"/>
    </w:p>
    <w:p w14:paraId="2BB6F0FC" w14:textId="5B55ABAD" w:rsidR="009A6966" w:rsidRPr="009A6966" w:rsidRDefault="009A6966" w:rsidP="001A3A42">
      <w:pPr>
        <w:spacing w:line="360" w:lineRule="auto"/>
      </w:pPr>
      <w:r>
        <w:t>TO DO</w:t>
      </w:r>
    </w:p>
    <w:p w14:paraId="207DF347" w14:textId="5C763634" w:rsidR="001A3A42" w:rsidRDefault="00607734" w:rsidP="00A97182">
      <w:pPr>
        <w:pStyle w:val="Heading2"/>
      </w:pPr>
      <w:bookmarkStart w:id="150" w:name="_Toc137089149"/>
      <w:r>
        <w:t>C</w:t>
      </w:r>
      <w:r w:rsidR="00A97182">
        <w:t>.2 Distance Measurement</w:t>
      </w:r>
      <w:bookmarkEnd w:id="150"/>
    </w:p>
    <w:p w14:paraId="0708F836" w14:textId="06DE9AD0" w:rsidR="00A97182" w:rsidRPr="00A97182" w:rsidRDefault="00A97182" w:rsidP="00A97182">
      <w:r>
        <w:t>TO DO</w:t>
      </w:r>
    </w:p>
    <w:p w14:paraId="1AEAB3C7" w14:textId="00CE1529" w:rsidR="001A3A42" w:rsidRPr="00043E99" w:rsidRDefault="001A3A42" w:rsidP="001A3A42">
      <w:pPr>
        <w:rPr>
          <w:rFonts w:asciiTheme="majorHAnsi" w:eastAsiaTheme="majorEastAsia" w:hAnsiTheme="majorHAnsi" w:cstheme="majorBidi"/>
          <w:b/>
          <w:bCs/>
          <w:color w:val="365F91" w:themeColor="accent1" w:themeShade="BF"/>
          <w:sz w:val="28"/>
          <w:szCs w:val="28"/>
        </w:rPr>
      </w:pPr>
      <w:r w:rsidRPr="00043E99">
        <w:rPr>
          <w:rFonts w:asciiTheme="majorHAnsi" w:eastAsiaTheme="majorEastAsia" w:hAnsiTheme="majorHAnsi" w:cstheme="majorBidi"/>
          <w:b/>
          <w:bCs/>
          <w:color w:val="365F91" w:themeColor="accent1" w:themeShade="BF"/>
          <w:sz w:val="28"/>
          <w:szCs w:val="28"/>
        </w:rPr>
        <w:br w:type="page"/>
      </w:r>
    </w:p>
    <w:p w14:paraId="7A1F646F" w14:textId="77777777" w:rsidR="00F851C6" w:rsidRDefault="00F851C6" w:rsidP="00F851C6">
      <w:pPr>
        <w:pStyle w:val="Heading1"/>
      </w:pPr>
      <w:bookmarkStart w:id="151" w:name="_Toc137089150"/>
      <w:r>
        <w:lastRenderedPageBreak/>
        <w:t>References</w:t>
      </w:r>
      <w:bookmarkEnd w:id="151"/>
    </w:p>
    <w:p w14:paraId="184C2C8B" w14:textId="2413DF6F" w:rsidR="00043E99" w:rsidRDefault="00043E99" w:rsidP="00633340"/>
    <w:p w14:paraId="1C75BB72" w14:textId="54E84BC0" w:rsidR="006C6C6F" w:rsidRPr="006C6C6F" w:rsidRDefault="009806B7" w:rsidP="006C6C6F">
      <w:pPr>
        <w:widowControl w:val="0"/>
        <w:autoSpaceDE w:val="0"/>
        <w:autoSpaceDN w:val="0"/>
        <w:adjustRightInd w:val="0"/>
        <w:spacing w:line="24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6C6C6F" w:rsidRPr="006C6C6F">
        <w:rPr>
          <w:rFonts w:ascii="Calibri" w:hAnsi="Calibri" w:cs="Calibri"/>
          <w:noProof/>
          <w:szCs w:val="24"/>
        </w:rPr>
        <w:t>[1]</w:t>
      </w:r>
      <w:r w:rsidR="006C6C6F" w:rsidRPr="006C6C6F">
        <w:rPr>
          <w:rFonts w:ascii="Calibri" w:hAnsi="Calibri" w:cs="Calibri"/>
          <w:noProof/>
          <w:szCs w:val="24"/>
        </w:rPr>
        <w:tab/>
        <w:t xml:space="preserve">J. Weyler, F. Magistri, P. Seitz, J. Behley, and C. Stachniss, “In-Field Phenotyping Based on Crop Leaf and Plant Instance Segmentation,” </w:t>
      </w:r>
      <w:r w:rsidR="006C6C6F" w:rsidRPr="006C6C6F">
        <w:rPr>
          <w:rFonts w:ascii="Calibri" w:hAnsi="Calibri" w:cs="Calibri"/>
          <w:i/>
          <w:iCs/>
          <w:noProof/>
          <w:szCs w:val="24"/>
        </w:rPr>
        <w:t>Proc. - 2022 IEEE/CVF Winter Conf. Appl. Comput. Vision, WACV 2022</w:t>
      </w:r>
      <w:r w:rsidR="006C6C6F" w:rsidRPr="006C6C6F">
        <w:rPr>
          <w:rFonts w:ascii="Calibri" w:hAnsi="Calibri" w:cs="Calibri"/>
          <w:noProof/>
          <w:szCs w:val="24"/>
        </w:rPr>
        <w:t>, pp. 2968–2977, 2022, doi: 10.1109/WACV51458.2022.00302.</w:t>
      </w:r>
    </w:p>
    <w:p w14:paraId="6BA4CE97"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[2]</w:t>
      </w:r>
      <w:r w:rsidRPr="006C6C6F">
        <w:rPr>
          <w:rFonts w:ascii="Calibri" w:hAnsi="Calibri" w:cs="Calibri"/>
          <w:noProof/>
          <w:szCs w:val="24"/>
        </w:rPr>
        <w:tab/>
        <w:t xml:space="preserve">G. C. Nelson </w:t>
      </w:r>
      <w:r w:rsidRPr="006C6C6F">
        <w:rPr>
          <w:rFonts w:ascii="Calibri" w:hAnsi="Calibri" w:cs="Calibri"/>
          <w:i/>
          <w:iCs/>
          <w:noProof/>
          <w:szCs w:val="24"/>
        </w:rPr>
        <w:t>et al.</w:t>
      </w:r>
      <w:r w:rsidRPr="006C6C6F">
        <w:rPr>
          <w:rFonts w:ascii="Calibri" w:hAnsi="Calibri" w:cs="Calibri"/>
          <w:noProof/>
          <w:szCs w:val="24"/>
        </w:rPr>
        <w:t xml:space="preserve">, “Climate change effects on agriculture: Economic responses to biophysical shocks,” </w:t>
      </w:r>
      <w:r w:rsidRPr="006C6C6F">
        <w:rPr>
          <w:rFonts w:ascii="Calibri" w:hAnsi="Calibri" w:cs="Calibri"/>
          <w:i/>
          <w:iCs/>
          <w:noProof/>
          <w:szCs w:val="24"/>
        </w:rPr>
        <w:t>Proc. Natl. Acad. Sci. U. S. A.</w:t>
      </w:r>
      <w:r w:rsidRPr="006C6C6F">
        <w:rPr>
          <w:rFonts w:ascii="Calibri" w:hAnsi="Calibri" w:cs="Calibri"/>
          <w:noProof/>
          <w:szCs w:val="24"/>
        </w:rPr>
        <w:t>, vol. 111, no. 9, pp. 3274–3279, Mar. 2014, doi: 10.1073/PNAS.1222465110/SUPPL_FILE/SD03.TXT.</w:t>
      </w:r>
    </w:p>
    <w:p w14:paraId="2C967051"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[3]</w:t>
      </w:r>
      <w:r w:rsidRPr="006C6C6F">
        <w:rPr>
          <w:rFonts w:ascii="Calibri" w:hAnsi="Calibri" w:cs="Calibri"/>
          <w:noProof/>
          <w:szCs w:val="24"/>
        </w:rPr>
        <w:tab/>
        <w:t xml:space="preserve">Y. Li </w:t>
      </w:r>
      <w:r w:rsidRPr="006C6C6F">
        <w:rPr>
          <w:rFonts w:ascii="Calibri" w:hAnsi="Calibri" w:cs="Calibri"/>
          <w:i/>
          <w:iCs/>
          <w:noProof/>
          <w:szCs w:val="24"/>
        </w:rPr>
        <w:t>et al.</w:t>
      </w:r>
      <w:r w:rsidRPr="006C6C6F">
        <w:rPr>
          <w:rFonts w:ascii="Calibri" w:hAnsi="Calibri" w:cs="Calibri"/>
          <w:noProof/>
          <w:szCs w:val="24"/>
        </w:rPr>
        <w:t xml:space="preserve">, “Automatic organ-level point cloud segmentation of maize shoots by integrating high-throughput data acquisition and deep learning,” </w:t>
      </w:r>
      <w:r w:rsidRPr="006C6C6F">
        <w:rPr>
          <w:rFonts w:ascii="Calibri" w:hAnsi="Calibri" w:cs="Calibri"/>
          <w:i/>
          <w:iCs/>
          <w:noProof/>
          <w:szCs w:val="24"/>
        </w:rPr>
        <w:t>Comput. Electron. Agric.</w:t>
      </w:r>
      <w:r w:rsidRPr="006C6C6F">
        <w:rPr>
          <w:rFonts w:ascii="Calibri" w:hAnsi="Calibri" w:cs="Calibri"/>
          <w:noProof/>
          <w:szCs w:val="24"/>
        </w:rPr>
        <w:t>, vol. 193, p. 106702, Feb. 2022, doi: 10.1016/J.COMPAG.2022.106702.</w:t>
      </w:r>
    </w:p>
    <w:p w14:paraId="225F97D6"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[4]</w:t>
      </w:r>
      <w:r w:rsidRPr="006C6C6F">
        <w:rPr>
          <w:rFonts w:ascii="Calibri" w:hAnsi="Calibri" w:cs="Calibri"/>
          <w:noProof/>
          <w:szCs w:val="24"/>
        </w:rPr>
        <w:tab/>
        <w:t xml:space="preserve">J. Schrader, G. Pillar, and H. Kreft, “Leaf-IT: An Android application for measuring leaf area,” </w:t>
      </w:r>
      <w:r w:rsidRPr="006C6C6F">
        <w:rPr>
          <w:rFonts w:ascii="Calibri" w:hAnsi="Calibri" w:cs="Calibri"/>
          <w:i/>
          <w:iCs/>
          <w:noProof/>
          <w:szCs w:val="24"/>
        </w:rPr>
        <w:t>Ecol. Evol.</w:t>
      </w:r>
      <w:r w:rsidRPr="006C6C6F">
        <w:rPr>
          <w:rFonts w:ascii="Calibri" w:hAnsi="Calibri" w:cs="Calibri"/>
          <w:noProof/>
          <w:szCs w:val="24"/>
        </w:rPr>
        <w:t>, vol. 7, no. 22, pp. 9731–9738, Nov. 2017, doi: 10.1002/ECE3.3485.</w:t>
      </w:r>
    </w:p>
    <w:p w14:paraId="4850C05D"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[5]</w:t>
      </w:r>
      <w:r w:rsidRPr="006C6C6F">
        <w:rPr>
          <w:rFonts w:ascii="Calibri" w:hAnsi="Calibri" w:cs="Calibri"/>
          <w:noProof/>
          <w:szCs w:val="24"/>
        </w:rPr>
        <w:tab/>
        <w:t xml:space="preserve">D. Li </w:t>
      </w:r>
      <w:r w:rsidRPr="006C6C6F">
        <w:rPr>
          <w:rFonts w:ascii="Calibri" w:hAnsi="Calibri" w:cs="Calibri"/>
          <w:i/>
          <w:iCs/>
          <w:noProof/>
          <w:szCs w:val="24"/>
        </w:rPr>
        <w:t>et al.</w:t>
      </w:r>
      <w:r w:rsidRPr="006C6C6F">
        <w:rPr>
          <w:rFonts w:ascii="Calibri" w:hAnsi="Calibri" w:cs="Calibri"/>
          <w:noProof/>
          <w:szCs w:val="24"/>
        </w:rPr>
        <w:t xml:space="preserve">, “PlantNet: A dual-function point cloud segmentation network for multiple plant species,” </w:t>
      </w:r>
      <w:r w:rsidRPr="006C6C6F">
        <w:rPr>
          <w:rFonts w:ascii="Calibri" w:hAnsi="Calibri" w:cs="Calibri"/>
          <w:i/>
          <w:iCs/>
          <w:noProof/>
          <w:szCs w:val="24"/>
        </w:rPr>
        <w:t>ISPRS J. Photogramm. Remote Sens.</w:t>
      </w:r>
      <w:r w:rsidRPr="006C6C6F">
        <w:rPr>
          <w:rFonts w:ascii="Calibri" w:hAnsi="Calibri" w:cs="Calibri"/>
          <w:noProof/>
          <w:szCs w:val="24"/>
        </w:rPr>
        <w:t>, vol. 184, pp. 243–263, Feb. 2022, doi: 10.1016/J.ISPRSJPRS.2022.01.007.</w:t>
      </w:r>
    </w:p>
    <w:p w14:paraId="5CF07E89"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[6]</w:t>
      </w:r>
      <w:r w:rsidRPr="006C6C6F">
        <w:rPr>
          <w:rFonts w:ascii="Calibri" w:hAnsi="Calibri" w:cs="Calibri"/>
          <w:noProof/>
          <w:szCs w:val="24"/>
        </w:rPr>
        <w:tab/>
        <w:t xml:space="preserve">K. Turgut, H. Dutagaci, G. Galopin, and D. Rousseau, “Segmentation of structural parts of rosebush plants with 3D point-based deep learning methods,” </w:t>
      </w:r>
      <w:r w:rsidRPr="006C6C6F">
        <w:rPr>
          <w:rFonts w:ascii="Calibri" w:hAnsi="Calibri" w:cs="Calibri"/>
          <w:i/>
          <w:iCs/>
          <w:noProof/>
          <w:szCs w:val="24"/>
        </w:rPr>
        <w:t>Plant Methods</w:t>
      </w:r>
      <w:r w:rsidRPr="006C6C6F">
        <w:rPr>
          <w:rFonts w:ascii="Calibri" w:hAnsi="Calibri" w:cs="Calibri"/>
          <w:noProof/>
          <w:szCs w:val="24"/>
        </w:rPr>
        <w:t>, vol. 18, no. 1, pp. 1–23, Dec. 2022, doi: 10.1186/S13007-022-00857-3/TABLES/11.</w:t>
      </w:r>
    </w:p>
    <w:p w14:paraId="113323F1"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[7]</w:t>
      </w:r>
      <w:r w:rsidRPr="006C6C6F">
        <w:rPr>
          <w:rFonts w:ascii="Calibri" w:hAnsi="Calibri" w:cs="Calibri"/>
          <w:noProof/>
          <w:szCs w:val="24"/>
        </w:rPr>
        <w:tab/>
        <w:t xml:space="preserve">L. Xu, Y. Li, Y. Sun, L. Song, and S. Jin, “Leaf instance segmentation and counting based on deep object detection and segmentation networks,” </w:t>
      </w:r>
      <w:r w:rsidRPr="006C6C6F">
        <w:rPr>
          <w:rFonts w:ascii="Calibri" w:hAnsi="Calibri" w:cs="Calibri"/>
          <w:i/>
          <w:iCs/>
          <w:noProof/>
          <w:szCs w:val="24"/>
        </w:rPr>
        <w:t>Proc. - 2018 Jt. 10th Int. Conf. Soft Comput. Intell. Syst. 19th Int. Symp. Adv. Intell. Syst. SCIS-ISIS 2018</w:t>
      </w:r>
      <w:r w:rsidRPr="006C6C6F">
        <w:rPr>
          <w:rFonts w:ascii="Calibri" w:hAnsi="Calibri" w:cs="Calibri"/>
          <w:noProof/>
          <w:szCs w:val="24"/>
        </w:rPr>
        <w:t>, pp. 180–185, Jul. 2018, doi: 10.1109/SCIS-ISIS.2018.00038.</w:t>
      </w:r>
    </w:p>
    <w:p w14:paraId="71F683AE"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[8]</w:t>
      </w:r>
      <w:r w:rsidRPr="006C6C6F">
        <w:rPr>
          <w:rFonts w:ascii="Calibri" w:hAnsi="Calibri" w:cs="Calibri"/>
          <w:noProof/>
          <w:szCs w:val="24"/>
        </w:rPr>
        <w:tab/>
        <w:t xml:space="preserve">J. Champ, A. Mora-Fallas, H. Goëau, E. Mata-Montero, P. Bonnet, and A. Joly, “Instance segmentation for the fine detection of crop and weed plants by precision agricultural robots,” </w:t>
      </w:r>
      <w:r w:rsidRPr="006C6C6F">
        <w:rPr>
          <w:rFonts w:ascii="Calibri" w:hAnsi="Calibri" w:cs="Calibri"/>
          <w:i/>
          <w:iCs/>
          <w:noProof/>
          <w:szCs w:val="24"/>
        </w:rPr>
        <w:t>Appl. Plant Sci.</w:t>
      </w:r>
      <w:r w:rsidRPr="006C6C6F">
        <w:rPr>
          <w:rFonts w:ascii="Calibri" w:hAnsi="Calibri" w:cs="Calibri"/>
          <w:noProof/>
          <w:szCs w:val="24"/>
        </w:rPr>
        <w:t>, vol. 8, no. 7, p. e11373, Jul. 2020, doi: 10.1002/APS3.11373.</w:t>
      </w:r>
    </w:p>
    <w:p w14:paraId="19268DB8"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[9]</w:t>
      </w:r>
      <w:r w:rsidRPr="006C6C6F">
        <w:rPr>
          <w:rFonts w:ascii="Calibri" w:hAnsi="Calibri" w:cs="Calibri"/>
          <w:noProof/>
          <w:szCs w:val="24"/>
        </w:rPr>
        <w:tab/>
        <w:t>C. R. Qi, H. Su, K. Mo, and L. J. Guibas, “PointNet: Deep Learning on Point Sets for 3D Classification and Segmentation.” pp. 652–660, 2017.</w:t>
      </w:r>
    </w:p>
    <w:p w14:paraId="771787B5"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[10]</w:t>
      </w:r>
      <w:r w:rsidRPr="006C6C6F">
        <w:rPr>
          <w:rFonts w:ascii="Calibri" w:hAnsi="Calibri" w:cs="Calibri"/>
          <w:noProof/>
          <w:szCs w:val="24"/>
        </w:rPr>
        <w:tab/>
        <w:t>R. Girshick, “Fast R-CNN.” pp. 1440–1448, 2015. Accessed: Jun. 05, 2023. [Online]. Available: https://github.com/rbgirshick/</w:t>
      </w:r>
    </w:p>
    <w:p w14:paraId="5CBE2FFA"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[11]</w:t>
      </w:r>
      <w:r w:rsidRPr="006C6C6F">
        <w:rPr>
          <w:rFonts w:ascii="Calibri" w:hAnsi="Calibri" w:cs="Calibri"/>
          <w:noProof/>
          <w:szCs w:val="24"/>
        </w:rPr>
        <w:tab/>
        <w:t xml:space="preserve">S. Ren, K. He, R. Girshick, and J. Sun, “Faster R-CNN: Towards Real-Time Object Detection with Region Proposal Networks,” </w:t>
      </w:r>
      <w:r w:rsidRPr="006C6C6F">
        <w:rPr>
          <w:rFonts w:ascii="Calibri" w:hAnsi="Calibri" w:cs="Calibri"/>
          <w:i/>
          <w:iCs/>
          <w:noProof/>
          <w:szCs w:val="24"/>
        </w:rPr>
        <w:t>Adv. Neural Inf. Process. Syst.</w:t>
      </w:r>
      <w:r w:rsidRPr="006C6C6F">
        <w:rPr>
          <w:rFonts w:ascii="Calibri" w:hAnsi="Calibri" w:cs="Calibri"/>
          <w:noProof/>
          <w:szCs w:val="24"/>
        </w:rPr>
        <w:t>, vol. 28, 2015, Accessed: Jun. 05, 2023. [Online]. Available: https://github.com/</w:t>
      </w:r>
    </w:p>
    <w:p w14:paraId="0743622A"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rPr>
      </w:pPr>
      <w:r w:rsidRPr="006C6C6F">
        <w:rPr>
          <w:rFonts w:ascii="Calibri" w:hAnsi="Calibri" w:cs="Calibri"/>
          <w:noProof/>
          <w:szCs w:val="24"/>
        </w:rPr>
        <w:t>[12]</w:t>
      </w:r>
      <w:r w:rsidRPr="006C6C6F">
        <w:rPr>
          <w:rFonts w:ascii="Calibri" w:hAnsi="Calibri" w:cs="Calibri"/>
          <w:noProof/>
          <w:szCs w:val="24"/>
        </w:rPr>
        <w:tab/>
        <w:t xml:space="preserve">K. He, G. Gkioxari, P. Dollár, and R. Girshick, “Mask R-CNN,” </w:t>
      </w:r>
      <w:r w:rsidRPr="006C6C6F">
        <w:rPr>
          <w:rFonts w:ascii="Calibri" w:hAnsi="Calibri" w:cs="Calibri"/>
          <w:i/>
          <w:iCs/>
          <w:noProof/>
          <w:szCs w:val="24"/>
        </w:rPr>
        <w:t>IEEE Trans. Pattern Anal. Mach. Intell.</w:t>
      </w:r>
      <w:r w:rsidRPr="006C6C6F">
        <w:rPr>
          <w:rFonts w:ascii="Calibri" w:hAnsi="Calibri" w:cs="Calibri"/>
          <w:noProof/>
          <w:szCs w:val="24"/>
        </w:rPr>
        <w:t>, vol. 42, no. 2, pp. 386–397, Mar. 2017, doi: 10.1109/TPAMI.2018.2844175.</w:t>
      </w:r>
    </w:p>
    <w:p w14:paraId="342F2E49" w14:textId="438D24BF" w:rsidR="00043E99" w:rsidRPr="00633340" w:rsidRDefault="009806B7" w:rsidP="00633340">
      <w:r>
        <w:fldChar w:fldCharType="end"/>
      </w:r>
    </w:p>
    <w:sectPr w:rsidR="00043E99" w:rsidRPr="00633340" w:rsidSect="00250D2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niel Gros" w:date="2023-08-23T16:45:00Z" w:initials="DG">
    <w:p w14:paraId="210577B4" w14:textId="77777777" w:rsidR="004805FB" w:rsidRDefault="004805FB" w:rsidP="009E4C70">
      <w:pPr>
        <w:pStyle w:val="CommentText"/>
      </w:pPr>
      <w:r>
        <w:rPr>
          <w:rStyle w:val="CommentReference"/>
        </w:rPr>
        <w:annotationRef/>
      </w:r>
      <w:r>
        <w:t>Remember this is also development of a workflow</w:t>
      </w:r>
      <w:r>
        <w:br w:type="page"/>
      </w:r>
    </w:p>
  </w:comment>
  <w:comment w:id="4" w:author="Daniel Gros" w:date="2023-08-23T16:45:00Z" w:initials="DG">
    <w:p w14:paraId="13EC059E" w14:textId="77777777" w:rsidR="004805FB" w:rsidRDefault="004805FB" w:rsidP="00CE4375">
      <w:pPr>
        <w:pStyle w:val="CommentText"/>
      </w:pPr>
      <w:r>
        <w:rPr>
          <w:rStyle w:val="CommentReference"/>
        </w:rPr>
        <w:annotationRef/>
      </w:r>
      <w:r>
        <w:t>Talk more about the work that went into developing this workflow</w:t>
      </w:r>
    </w:p>
  </w:comment>
  <w:comment w:id="8" w:author="Hart, John M" w:date="2023-08-27T10:24:00Z" w:initials="HJM">
    <w:p w14:paraId="210B0CCA" w14:textId="77777777" w:rsidR="00642A22" w:rsidRDefault="00642A22" w:rsidP="00342B55">
      <w:pPr>
        <w:pStyle w:val="CommentText"/>
      </w:pPr>
      <w:r>
        <w:rPr>
          <w:rStyle w:val="CommentReference"/>
        </w:rPr>
        <w:annotationRef/>
      </w:r>
      <w:r>
        <w:t>Reference here would be good.</w:t>
      </w:r>
    </w:p>
  </w:comment>
  <w:comment w:id="14" w:author="Daniel Gros" w:date="2023-08-22T14:58:00Z" w:initials="DG">
    <w:p w14:paraId="17CFF663" w14:textId="54C58E87" w:rsidR="00EA3692" w:rsidRDefault="00EA3692" w:rsidP="00E80763">
      <w:pPr>
        <w:pStyle w:val="CommentText"/>
      </w:pPr>
      <w:r>
        <w:rPr>
          <w:rStyle w:val="CommentReference"/>
        </w:rPr>
        <w:annotationRef/>
      </w:r>
      <w:r>
        <w:t>Elaborate with new stuff</w:t>
      </w:r>
    </w:p>
  </w:comment>
  <w:comment w:id="16" w:author="Gros, Daniel" w:date="2023-08-23T09:07:00Z" w:initials="GD">
    <w:p w14:paraId="3AACA822" w14:textId="77777777" w:rsidR="00DA1C8B" w:rsidRDefault="00DA1C8B" w:rsidP="004B5615">
      <w:r>
        <w:rPr>
          <w:rStyle w:val="CommentReference"/>
        </w:rPr>
        <w:annotationRef/>
      </w:r>
      <w:r>
        <w:rPr>
          <w:color w:val="000000"/>
          <w:sz w:val="20"/>
          <w:szCs w:val="20"/>
        </w:rPr>
        <w:t>Should there be an intro to the intro? Or should this be integrated into the background section of the introduction</w:t>
      </w:r>
    </w:p>
  </w:comment>
  <w:comment w:id="17" w:author="Daniel Gros" w:date="2023-08-23T16:48:00Z" w:initials="DG">
    <w:p w14:paraId="6EB12D3A" w14:textId="77777777" w:rsidR="004805FB" w:rsidRDefault="004805FB" w:rsidP="00BB789C">
      <w:pPr>
        <w:pStyle w:val="CommentText"/>
      </w:pPr>
      <w:r>
        <w:rPr>
          <w:rStyle w:val="CommentReference"/>
        </w:rPr>
        <w:annotationRef/>
      </w:r>
      <w:r>
        <w:t>Yes, intro to intro</w:t>
      </w:r>
    </w:p>
  </w:comment>
  <w:comment w:id="18" w:author="Hart, John M" w:date="2023-08-27T10:26:00Z" w:initials="HJM">
    <w:p w14:paraId="0212AC61" w14:textId="77777777" w:rsidR="00642A22" w:rsidRDefault="00642A22" w:rsidP="0021481A">
      <w:pPr>
        <w:pStyle w:val="CommentText"/>
      </w:pPr>
      <w:r>
        <w:rPr>
          <w:rStyle w:val="CommentReference"/>
        </w:rPr>
        <w:annotationRef/>
      </w:r>
      <w:r>
        <w:t>2nd paragraph more specific to your thesis - can add thesis statement here -  hypothesis.</w:t>
      </w:r>
    </w:p>
  </w:comment>
  <w:comment w:id="20" w:author="Hart, John M" w:date="2023-08-27T10:43:00Z" w:initials="HJM">
    <w:p w14:paraId="0CE635A0" w14:textId="77777777" w:rsidR="009B19ED" w:rsidRDefault="009B19ED" w:rsidP="00806554">
      <w:pPr>
        <w:pStyle w:val="CommentText"/>
      </w:pPr>
      <w:r>
        <w:rPr>
          <w:rStyle w:val="CommentReference"/>
        </w:rPr>
        <w:annotationRef/>
      </w:r>
      <w:r>
        <w:t>From what I can tell about word usage, Phenotyping is the process of gathering the data...phenotype is the characteristic...</w:t>
      </w:r>
    </w:p>
  </w:comment>
  <w:comment w:id="21" w:author="Hart, John M" w:date="2023-08-27T10:51:00Z" w:initials="HJM">
    <w:p w14:paraId="7415401D" w14:textId="77777777" w:rsidR="0096731F" w:rsidRDefault="0096731F" w:rsidP="0055294A">
      <w:pPr>
        <w:pStyle w:val="CommentText"/>
      </w:pPr>
      <w:r>
        <w:rPr>
          <w:rStyle w:val="CommentReference"/>
        </w:rPr>
        <w:annotationRef/>
      </w:r>
      <w:r>
        <w:t>Introduce the concept of area from width later on.</w:t>
      </w:r>
    </w:p>
  </w:comment>
  <w:comment w:id="22" w:author="Hart, John M" w:date="2023-08-27T11:35:00Z" w:initials="HJM">
    <w:p w14:paraId="215A2FCB" w14:textId="77777777" w:rsidR="00B67C92" w:rsidRDefault="00B67C92">
      <w:pPr>
        <w:pStyle w:val="CommentText"/>
      </w:pPr>
      <w:r>
        <w:rPr>
          <w:rStyle w:val="CommentReference"/>
        </w:rPr>
        <w:annotationRef/>
      </w:r>
      <w:r>
        <w:rPr>
          <w:color w:val="4472C4"/>
        </w:rPr>
        <w:t>My thoughts on the usage of terms:</w:t>
      </w:r>
    </w:p>
    <w:p w14:paraId="1BE8300D" w14:textId="77777777" w:rsidR="00B67C92" w:rsidRDefault="00B67C92">
      <w:pPr>
        <w:pStyle w:val="CommentText"/>
      </w:pPr>
    </w:p>
    <w:p w14:paraId="35882A21" w14:textId="77777777" w:rsidR="00B67C92" w:rsidRDefault="00B67C92">
      <w:pPr>
        <w:pStyle w:val="CommentText"/>
      </w:pPr>
      <w:r>
        <w:rPr>
          <w:color w:val="4472C4"/>
        </w:rPr>
        <w:t xml:space="preserve">You </w:t>
      </w:r>
      <w:r>
        <w:rPr>
          <w:color w:val="ED7D31"/>
        </w:rPr>
        <w:t xml:space="preserve">generate a point cloud </w:t>
      </w:r>
      <w:r>
        <w:rPr>
          <w:color w:val="4472C4"/>
        </w:rPr>
        <w:t xml:space="preserve">from the stereo images, etc.  </w:t>
      </w:r>
    </w:p>
    <w:p w14:paraId="43C511CC" w14:textId="77777777" w:rsidR="00B67C92" w:rsidRDefault="00B67C92">
      <w:pPr>
        <w:pStyle w:val="CommentText"/>
      </w:pPr>
      <w:r>
        <w:rPr>
          <w:color w:val="4472C4"/>
        </w:rPr>
        <w:t> </w:t>
      </w:r>
    </w:p>
    <w:p w14:paraId="7A48A8D4" w14:textId="77777777" w:rsidR="00B67C92" w:rsidRDefault="00B67C92">
      <w:pPr>
        <w:pStyle w:val="CommentText"/>
      </w:pPr>
      <w:r>
        <w:rPr>
          <w:color w:val="4472C4"/>
        </w:rPr>
        <w:t xml:space="preserve">Then when you use it you are </w:t>
      </w:r>
      <w:r>
        <w:rPr>
          <w:color w:val="ED7D31"/>
        </w:rPr>
        <w:t>processing point cloud data</w:t>
      </w:r>
      <w:r>
        <w:rPr>
          <w:color w:val="4472C4"/>
        </w:rPr>
        <w:t>.</w:t>
      </w:r>
    </w:p>
    <w:p w14:paraId="5081D888" w14:textId="77777777" w:rsidR="00B67C92" w:rsidRDefault="00B67C92">
      <w:pPr>
        <w:pStyle w:val="CommentText"/>
      </w:pPr>
    </w:p>
    <w:p w14:paraId="1858AC75" w14:textId="77777777" w:rsidR="00B67C92" w:rsidRDefault="00B67C92" w:rsidP="00643534">
      <w:pPr>
        <w:pStyle w:val="CommentText"/>
      </w:pPr>
      <w:r>
        <w:t xml:space="preserve">When you create an image from a 2D or 3D model you are </w:t>
      </w:r>
      <w:r>
        <w:rPr>
          <w:b/>
          <w:bCs/>
        </w:rPr>
        <w:t xml:space="preserve">rendering </w:t>
      </w:r>
      <w:r>
        <w:t>that image using computer graphics techniques.</w:t>
      </w:r>
    </w:p>
  </w:comment>
  <w:comment w:id="24" w:author="Hart, John M" w:date="2023-08-27T10:59:00Z" w:initials="HJM">
    <w:p w14:paraId="2DC8EECD" w14:textId="77777777" w:rsidR="00B67C92" w:rsidRDefault="009518ED" w:rsidP="00B22608">
      <w:pPr>
        <w:pStyle w:val="CommentText"/>
      </w:pPr>
      <w:r>
        <w:rPr>
          <w:rStyle w:val="CommentReference"/>
        </w:rPr>
        <w:annotationRef/>
      </w:r>
      <w:r w:rsidR="00B67C92">
        <w:t>This section should include all of what you did, including choosing greenhouse and plants, setting up camera system, obtaining the data, extracting data, etc.  (Same as you did later in MethodologyOrrj)</w:t>
      </w:r>
    </w:p>
  </w:comment>
  <w:comment w:id="27" w:author="Gros, Daniel" w:date="2023-08-23T09:24:00Z" w:initials="GD">
    <w:p w14:paraId="004FD1AD" w14:textId="6B7B0E90" w:rsidR="00AC5875" w:rsidRDefault="00AC5875" w:rsidP="00823EB8">
      <w:r>
        <w:rPr>
          <w:rStyle w:val="CommentReference"/>
        </w:rPr>
        <w:annotationRef/>
      </w:r>
      <w:r>
        <w:rPr>
          <w:color w:val="000000"/>
          <w:sz w:val="20"/>
          <w:szCs w:val="20"/>
        </w:rPr>
        <w:t>Only pointing out that the code is generic, not really specific to leaves, so it could be applied?? Or is that not a good idea?</w:t>
      </w:r>
    </w:p>
  </w:comment>
  <w:comment w:id="28" w:author="Daniel Gros" w:date="2023-08-23T16:33:00Z" w:initials="DG">
    <w:p w14:paraId="33945E3B" w14:textId="77777777" w:rsidR="00DB66B3" w:rsidRDefault="00DB66B3" w:rsidP="00A975A0">
      <w:pPr>
        <w:pStyle w:val="CommentText"/>
      </w:pPr>
      <w:r>
        <w:rPr>
          <w:rStyle w:val="CommentReference"/>
        </w:rPr>
        <w:annotationRef/>
      </w:r>
      <w:r>
        <w:t>Contribution, here talk about applying state of the art equipment, state of the art computer vision methods to address problem of automating phenotyping data colleciton</w:t>
      </w:r>
    </w:p>
  </w:comment>
  <w:comment w:id="29" w:author="Daniel Gros" w:date="2023-08-23T16:33:00Z" w:initials="DG">
    <w:p w14:paraId="5B4BFEF3" w14:textId="77777777" w:rsidR="00350696" w:rsidRDefault="00350696" w:rsidP="0045304F">
      <w:pPr>
        <w:pStyle w:val="CommentText"/>
      </w:pPr>
      <w:r>
        <w:rPr>
          <w:rStyle w:val="CommentReference"/>
        </w:rPr>
        <w:annotationRef/>
      </w:r>
      <w:r>
        <w:t>Expand</w:t>
      </w:r>
    </w:p>
  </w:comment>
  <w:comment w:id="30" w:author="Daniel Gros" w:date="2023-08-23T16:33:00Z" w:initials="DG">
    <w:p w14:paraId="0ADB4AF4" w14:textId="77777777" w:rsidR="00350696" w:rsidRDefault="00350696" w:rsidP="00A37B17">
      <w:pPr>
        <w:pStyle w:val="CommentText"/>
      </w:pPr>
      <w:r>
        <w:rPr>
          <w:rStyle w:val="CommentReference"/>
        </w:rPr>
        <w:annotationRef/>
      </w:r>
      <w:r>
        <w:t>Extract area, …...</w:t>
      </w:r>
    </w:p>
  </w:comment>
  <w:comment w:id="31" w:author="Daniel Gros" w:date="2023-08-23T16:34:00Z" w:initials="DG">
    <w:p w14:paraId="448B7A95" w14:textId="77777777" w:rsidR="00350696" w:rsidRDefault="00350696" w:rsidP="00CC05DC">
      <w:pPr>
        <w:pStyle w:val="CommentText"/>
      </w:pPr>
      <w:r>
        <w:rPr>
          <w:rStyle w:val="CommentReference"/>
        </w:rPr>
        <w:annotationRef/>
      </w:r>
      <w:r>
        <w:t>Anad "other biological investigations into leaves and properties"</w:t>
      </w:r>
    </w:p>
  </w:comment>
  <w:comment w:id="33" w:author="Hart, John M" w:date="2023-08-27T11:03:00Z" w:initials="HJM">
    <w:p w14:paraId="62BD6A16" w14:textId="77777777" w:rsidR="009518ED" w:rsidRDefault="009518ED" w:rsidP="001E567F">
      <w:pPr>
        <w:pStyle w:val="CommentText"/>
      </w:pPr>
      <w:r>
        <w:rPr>
          <w:rStyle w:val="CommentReference"/>
        </w:rPr>
        <w:annotationRef/>
      </w:r>
      <w:r>
        <w:t>Why is this section needed?  It starts off thesis on a bad note? Want reader to be excited about what is coming next...</w:t>
      </w:r>
    </w:p>
  </w:comment>
  <w:comment w:id="35" w:author="Gros, Daniel" w:date="2023-08-23T09:26:00Z" w:initials="GD">
    <w:p w14:paraId="43649FBE" w14:textId="7CE0B49C" w:rsidR="00B22189" w:rsidRDefault="00B22189" w:rsidP="00D9143D">
      <w:r>
        <w:rPr>
          <w:rStyle w:val="CommentReference"/>
        </w:rPr>
        <w:annotationRef/>
      </w:r>
      <w:r>
        <w:rPr>
          <w:color w:val="000000"/>
          <w:sz w:val="20"/>
          <w:szCs w:val="20"/>
        </w:rPr>
        <w:t>Might remove</w:t>
      </w:r>
    </w:p>
  </w:comment>
  <w:comment w:id="39" w:author="Gros, Daniel" w:date="2023-08-23T09:34:00Z" w:initials="GD">
    <w:p w14:paraId="3A815300" w14:textId="77777777" w:rsidR="00D62B8D" w:rsidRDefault="0010799D" w:rsidP="00135ABE">
      <w:r>
        <w:rPr>
          <w:rStyle w:val="CommentReference"/>
        </w:rPr>
        <w:annotationRef/>
      </w:r>
      <w:r w:rsidR="00D62B8D">
        <w:rPr>
          <w:sz w:val="20"/>
          <w:szCs w:val="20"/>
        </w:rPr>
        <w:t>This is what I want it to be and what I’m going for, let me know what you think. How do I best say the third step</w:t>
      </w:r>
    </w:p>
  </w:comment>
  <w:comment w:id="40" w:author="Daniel Gros" w:date="2023-08-23T16:52:00Z" w:initials="DG">
    <w:p w14:paraId="6C18C5CA" w14:textId="77777777" w:rsidR="004805FB" w:rsidRDefault="004805FB" w:rsidP="00730AB3">
      <w:pPr>
        <w:pStyle w:val="CommentText"/>
      </w:pPr>
      <w:r>
        <w:rPr>
          <w:rStyle w:val="CommentReference"/>
        </w:rPr>
        <w:annotationRef/>
      </w:r>
      <w:r>
        <w:t>It does pertain to the thesis, part of the "global plan", mention the "global plan"</w:t>
      </w:r>
    </w:p>
  </w:comment>
  <w:comment w:id="42" w:author="Gros, Daniel" w:date="2023-08-23T09:30:00Z" w:initials="GD">
    <w:p w14:paraId="0ADA930D" w14:textId="1EA4B13F" w:rsidR="0010799D" w:rsidRDefault="0010799D" w:rsidP="00D7232E">
      <w:r>
        <w:rPr>
          <w:rStyle w:val="CommentReference"/>
        </w:rPr>
        <w:annotationRef/>
      </w:r>
      <w:r>
        <w:rPr>
          <w:color w:val="000000"/>
          <w:sz w:val="20"/>
          <w:szCs w:val="20"/>
        </w:rPr>
        <w:t>I will review the literature review section after I finish the rest, this section has not been reviewed</w:t>
      </w:r>
    </w:p>
  </w:comment>
  <w:comment w:id="48" w:author="Daniel Gros" w:date="2023-08-23T16:53:00Z" w:initials="DG">
    <w:p w14:paraId="4C74B490" w14:textId="77777777" w:rsidR="004805FB" w:rsidRDefault="004805FB" w:rsidP="00CD7E2A">
      <w:pPr>
        <w:pStyle w:val="CommentText"/>
      </w:pPr>
      <w:r>
        <w:rPr>
          <w:rStyle w:val="CommentReference"/>
        </w:rPr>
        <w:annotationRef/>
      </w:r>
      <w:r>
        <w:t>Only mention width in this section, rest area, "because of the curvature of the leaf, width is easier than area…."</w:t>
      </w:r>
    </w:p>
  </w:comment>
  <w:comment w:id="50" w:author="Hart, John M" w:date="2023-08-27T11:43:00Z" w:initials="HJM">
    <w:p w14:paraId="7411B915" w14:textId="77777777" w:rsidR="00B67C92" w:rsidRDefault="00B67C92" w:rsidP="00050873">
      <w:pPr>
        <w:pStyle w:val="CommentText"/>
      </w:pPr>
      <w:r>
        <w:rPr>
          <w:rStyle w:val="CommentReference"/>
        </w:rPr>
        <w:annotationRef/>
      </w:r>
      <w:r>
        <w:t xml:space="preserve">Add sentence or two on how these will be used in your overall approach. </w:t>
      </w:r>
    </w:p>
  </w:comment>
  <w:comment w:id="54" w:author="Hart, John M" w:date="2023-08-27T11:45:00Z" w:initials="HJM">
    <w:p w14:paraId="2B880040" w14:textId="77777777" w:rsidR="00FC0533" w:rsidRDefault="00FC0533" w:rsidP="006D4F5B">
      <w:pPr>
        <w:pStyle w:val="CommentText"/>
      </w:pPr>
      <w:r>
        <w:rPr>
          <w:rStyle w:val="CommentReference"/>
        </w:rPr>
        <w:annotationRef/>
      </w:r>
      <w:r>
        <w:t>Don’t need to say this yet, leave for evaluation section.</w:t>
      </w:r>
    </w:p>
  </w:comment>
  <w:comment w:id="55" w:author="Gros, Daniel" w:date="2023-08-23T10:32:00Z" w:initials="GD">
    <w:p w14:paraId="05983BC1" w14:textId="3741E295" w:rsidR="00A07901" w:rsidRDefault="00A07901" w:rsidP="0003077D">
      <w:r>
        <w:rPr>
          <w:rStyle w:val="CommentReference"/>
        </w:rPr>
        <w:annotationRef/>
      </w:r>
      <w:r>
        <w:rPr>
          <w:color w:val="000000"/>
          <w:sz w:val="20"/>
          <w:szCs w:val="20"/>
        </w:rPr>
        <w:t>Will mention “</w:t>
      </w:r>
      <w:r>
        <w:rPr>
          <w:sz w:val="20"/>
          <w:szCs w:val="20"/>
        </w:rPr>
        <w:t>There is a potential issue here that you should mention.  If there is occlusion the points in the crop by cause issue with the distance measurement calculations, but I assume these crops would be able to be thrown out using the Reject Leaf algorithm.” In the future work and limitations sections of the discussion section</w:t>
      </w:r>
    </w:p>
  </w:comment>
  <w:comment w:id="59" w:author="Hart, John M" w:date="2023-08-27T11:58:00Z" w:initials="HJM">
    <w:p w14:paraId="018D3EDE" w14:textId="77777777" w:rsidR="007B1346" w:rsidRDefault="007B1346" w:rsidP="00245185">
      <w:pPr>
        <w:pStyle w:val="CommentText"/>
      </w:pPr>
      <w:r>
        <w:rPr>
          <w:rStyle w:val="CommentReference"/>
        </w:rPr>
        <w:annotationRef/>
      </w:r>
      <w:r>
        <w:t>In the future section, you can say Maize is similar so methods can also be used on those plants as well.</w:t>
      </w:r>
    </w:p>
  </w:comment>
  <w:comment w:id="105" w:author="Gros, Daniel" w:date="2023-08-23T12:19:00Z" w:initials="DG">
    <w:p w14:paraId="01452C64" w14:textId="13FB1366" w:rsidR="00CB52A1" w:rsidRDefault="00CB52A1" w:rsidP="00956BEF">
      <w:r>
        <w:rPr>
          <w:rStyle w:val="CommentReference"/>
        </w:rPr>
        <w:annotationRef/>
      </w:r>
      <w:r>
        <w:rPr>
          <w:color w:val="000000"/>
          <w:sz w:val="20"/>
          <w:szCs w:val="20"/>
        </w:rPr>
        <w:t>Footer to appendix with code</w:t>
      </w:r>
    </w:p>
  </w:comment>
  <w:comment w:id="110" w:author="Hart, John M" w:date="2023-08-27T12:26:00Z" w:initials="HJM">
    <w:p w14:paraId="2F28554F" w14:textId="77777777" w:rsidR="008A687E" w:rsidRDefault="008A687E" w:rsidP="00FD47CA">
      <w:pPr>
        <w:pStyle w:val="CommentText"/>
      </w:pPr>
      <w:r>
        <w:rPr>
          <w:rStyle w:val="CommentReference"/>
        </w:rPr>
        <w:annotationRef/>
      </w:r>
      <w:r>
        <w:t>Expand</w:t>
      </w:r>
    </w:p>
  </w:comment>
  <w:comment w:id="118" w:author="Hart, John M" w:date="2023-08-27T12:29:00Z" w:initials="HJM">
    <w:p w14:paraId="42E36514" w14:textId="77777777" w:rsidR="008A687E" w:rsidRDefault="008A687E" w:rsidP="00405E7E">
      <w:pPr>
        <w:pStyle w:val="CommentText"/>
      </w:pPr>
      <w:r>
        <w:rPr>
          <w:rStyle w:val="CommentReference"/>
        </w:rPr>
        <w:annotationRef/>
      </w:r>
      <w:r>
        <w:t>Do we want to use Point Cloud Generation and Rendering here?</w:t>
      </w:r>
    </w:p>
  </w:comment>
  <w:comment w:id="121" w:author="Hart, John M" w:date="2023-08-27T12:44:00Z" w:initials="HJM">
    <w:p w14:paraId="58F40382" w14:textId="77777777" w:rsidR="00165D49" w:rsidRDefault="00165D49" w:rsidP="00BE617A">
      <w:pPr>
        <w:pStyle w:val="CommentText"/>
      </w:pPr>
      <w:r>
        <w:rPr>
          <w:rStyle w:val="CommentReference"/>
        </w:rPr>
        <w:annotationRef/>
      </w:r>
      <w:r>
        <w:t>This sounds like a good way to describe the results of your work.</w:t>
      </w:r>
    </w:p>
  </w:comment>
  <w:comment w:id="125" w:author="Gros, Daniel" w:date="2023-08-23T16:01:00Z" w:initials="DG">
    <w:p w14:paraId="123D5F94" w14:textId="3B92D157" w:rsidR="006D31C1" w:rsidRDefault="006D31C1" w:rsidP="00680CD7">
      <w:r>
        <w:rPr>
          <w:rStyle w:val="CommentReference"/>
        </w:rPr>
        <w:annotationRef/>
      </w:r>
      <w:r>
        <w:rPr>
          <w:color w:val="000000"/>
          <w:sz w:val="20"/>
          <w:szCs w:val="20"/>
        </w:rPr>
        <w:t>Charts in discussion section, not results?</w:t>
      </w:r>
    </w:p>
  </w:comment>
  <w:comment w:id="126" w:author="Hart, John M" w:date="2023-08-27T12:46:00Z" w:initials="HJM">
    <w:p w14:paraId="14CC750B" w14:textId="77777777" w:rsidR="00DA7E71" w:rsidRDefault="00DA7E71" w:rsidP="00BB77B9">
      <w:pPr>
        <w:pStyle w:val="CommentText"/>
      </w:pPr>
      <w:r>
        <w:rPr>
          <w:rStyle w:val="CommentReference"/>
        </w:rPr>
        <w:annotationRef/>
      </w:r>
      <w:r>
        <w:t>This sounds good as well.</w:t>
      </w:r>
    </w:p>
  </w:comment>
  <w:comment w:id="130" w:author="Gros, Daniel" w:date="2023-08-23T16:16:00Z" w:initials="DG">
    <w:p w14:paraId="3A14E883" w14:textId="414566C2" w:rsidR="00011208" w:rsidRDefault="00011208" w:rsidP="00284B90">
      <w:r>
        <w:rPr>
          <w:rStyle w:val="CommentReference"/>
        </w:rPr>
        <w:annotationRef/>
      </w:r>
      <w:r>
        <w:rPr>
          <w:color w:val="000000"/>
          <w:sz w:val="20"/>
          <w:szCs w:val="20"/>
        </w:rPr>
        <w:t>Put these only here and methodology or also results section?</w:t>
      </w:r>
    </w:p>
  </w:comment>
  <w:comment w:id="140" w:author="Hart, John M" w:date="2023-08-27T12:53:00Z" w:initials="HJM">
    <w:p w14:paraId="18B059DF" w14:textId="77777777" w:rsidR="00BC50D1" w:rsidRDefault="00BC50D1" w:rsidP="00064A85">
      <w:pPr>
        <w:pStyle w:val="CommentText"/>
      </w:pPr>
      <w:r>
        <w:rPr>
          <w:rStyle w:val="CommentReference"/>
        </w:rPr>
        <w:annotationRef/>
      </w:r>
      <w:r>
        <w:t>Can mention that it is extendable to other plants, like maize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0577B4" w15:done="1"/>
  <w15:commentEx w15:paraId="13EC059E" w15:paraIdParent="210577B4" w15:done="1"/>
  <w15:commentEx w15:paraId="210B0CCA" w15:done="1"/>
  <w15:commentEx w15:paraId="17CFF663" w15:done="1"/>
  <w15:commentEx w15:paraId="3AACA822" w15:done="1"/>
  <w15:commentEx w15:paraId="6EB12D3A" w15:paraIdParent="3AACA822" w15:done="1"/>
  <w15:commentEx w15:paraId="0212AC61" w15:paraIdParent="3AACA822" w15:done="1"/>
  <w15:commentEx w15:paraId="0CE635A0" w15:done="1"/>
  <w15:commentEx w15:paraId="7415401D" w15:done="1"/>
  <w15:commentEx w15:paraId="1858AC75" w15:done="1"/>
  <w15:commentEx w15:paraId="2DC8EECD" w15:done="1"/>
  <w15:commentEx w15:paraId="004FD1AD" w15:done="1"/>
  <w15:commentEx w15:paraId="33945E3B" w15:paraIdParent="004FD1AD" w15:done="1"/>
  <w15:commentEx w15:paraId="5B4BFEF3" w15:paraIdParent="004FD1AD" w15:done="1"/>
  <w15:commentEx w15:paraId="0ADB4AF4" w15:paraIdParent="004FD1AD" w15:done="1"/>
  <w15:commentEx w15:paraId="448B7A95" w15:paraIdParent="004FD1AD" w15:done="1"/>
  <w15:commentEx w15:paraId="62BD6A16" w15:done="1"/>
  <w15:commentEx w15:paraId="43649FBE" w15:done="1"/>
  <w15:commentEx w15:paraId="3A815300" w15:done="1"/>
  <w15:commentEx w15:paraId="6C18C5CA" w15:paraIdParent="3A815300" w15:done="1"/>
  <w15:commentEx w15:paraId="0ADA930D" w15:done="1"/>
  <w15:commentEx w15:paraId="4C74B490" w15:done="1"/>
  <w15:commentEx w15:paraId="7411B915" w15:done="1"/>
  <w15:commentEx w15:paraId="2B880040" w15:done="1"/>
  <w15:commentEx w15:paraId="05983BC1" w15:done="1"/>
  <w15:commentEx w15:paraId="018D3EDE" w15:done="1"/>
  <w15:commentEx w15:paraId="01452C64" w15:done="1"/>
  <w15:commentEx w15:paraId="2F28554F" w15:done="1"/>
  <w15:commentEx w15:paraId="42E36514" w15:done="1"/>
  <w15:commentEx w15:paraId="58F40382" w15:done="1"/>
  <w15:commentEx w15:paraId="123D5F94" w15:done="1"/>
  <w15:commentEx w15:paraId="14CC750B" w15:done="1"/>
  <w15:commentEx w15:paraId="3A14E883" w15:done="1"/>
  <w15:commentEx w15:paraId="18B059D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90B614" w16cex:dateUtc="2023-08-23T21:45:00Z"/>
  <w16cex:commentExtensible w16cex:durableId="2890B642" w16cex:dateUtc="2023-08-23T21:45:00Z"/>
  <w16cex:commentExtensible w16cex:durableId="2895A2F8" w16cex:dateUtc="2023-08-27T15:24:00Z"/>
  <w16cex:commentExtensible w16cex:durableId="288F4B8A" w16cex:dateUtc="2023-08-22T19:58:00Z"/>
  <w16cex:commentExtensible w16cex:durableId="28904AEB" w16cex:dateUtc="2023-08-23T14:07:00Z"/>
  <w16cex:commentExtensible w16cex:durableId="2890B6ED" w16cex:dateUtc="2023-08-23T21:48:00Z"/>
  <w16cex:commentExtensible w16cex:durableId="2895A356" w16cex:dateUtc="2023-08-27T15:26:00Z"/>
  <w16cex:commentExtensible w16cex:durableId="2895A76F" w16cex:dateUtc="2023-08-27T15:43:00Z"/>
  <w16cex:commentExtensible w16cex:durableId="2895A92B" w16cex:dateUtc="2023-08-27T15:51:00Z"/>
  <w16cex:commentExtensible w16cex:durableId="2895B377" w16cex:dateUtc="2023-08-27T16:35:00Z"/>
  <w16cex:commentExtensible w16cex:durableId="2895AB12" w16cex:dateUtc="2023-08-27T15:59:00Z"/>
  <w16cex:commentExtensible w16cex:durableId="28904EB2" w16cex:dateUtc="2023-08-23T14:24:00Z"/>
  <w16cex:commentExtensible w16cex:durableId="2890B34C" w16cex:dateUtc="2023-08-23T21:33:00Z"/>
  <w16cex:commentExtensible w16cex:durableId="2890B357" w16cex:dateUtc="2023-08-23T21:33:00Z"/>
  <w16cex:commentExtensible w16cex:durableId="2890B362" w16cex:dateUtc="2023-08-23T21:33:00Z"/>
  <w16cex:commentExtensible w16cex:durableId="2890B392" w16cex:dateUtc="2023-08-23T21:34:00Z"/>
  <w16cex:commentExtensible w16cex:durableId="2895AC0F" w16cex:dateUtc="2023-08-27T16:03:00Z"/>
  <w16cex:commentExtensible w16cex:durableId="28904F4D" w16cex:dateUtc="2023-08-23T14:26:00Z"/>
  <w16cex:commentExtensible w16cex:durableId="28905120" w16cex:dateUtc="2023-08-23T14:34:00Z"/>
  <w16cex:commentExtensible w16cex:durableId="2890B7B5" w16cex:dateUtc="2023-08-23T21:52:00Z"/>
  <w16cex:commentExtensible w16cex:durableId="2890503E" w16cex:dateUtc="2023-08-23T14:30:00Z"/>
  <w16cex:commentExtensible w16cex:durableId="2890B808" w16cex:dateUtc="2023-08-23T21:53:00Z"/>
  <w16cex:commentExtensible w16cex:durableId="2895B56E" w16cex:dateUtc="2023-08-27T16:43:00Z"/>
  <w16cex:commentExtensible w16cex:durableId="2895B5E0" w16cex:dateUtc="2023-08-27T16:45:00Z"/>
  <w16cex:commentExtensible w16cex:durableId="28905EA8" w16cex:dateUtc="2023-08-23T15:32:00Z"/>
  <w16cex:commentExtensible w16cex:durableId="2895B901" w16cex:dateUtc="2023-08-27T16:58:00Z"/>
  <w16cex:commentExtensible w16cex:durableId="289077B7" w16cex:dateUtc="2023-08-23T17:19:00Z"/>
  <w16cex:commentExtensible w16cex:durableId="2895BF5F" w16cex:dateUtc="2023-08-27T17:26:00Z"/>
  <w16cex:commentExtensible w16cex:durableId="2895C047" w16cex:dateUtc="2023-08-27T17:29:00Z"/>
  <w16cex:commentExtensible w16cex:durableId="2895C3BB" w16cex:dateUtc="2023-08-27T17:44:00Z"/>
  <w16cex:commentExtensible w16cex:durableId="2890ABC7" w16cex:dateUtc="2023-08-23T21:01:00Z"/>
  <w16cex:commentExtensible w16cex:durableId="2895C435" w16cex:dateUtc="2023-08-27T17:46:00Z"/>
  <w16cex:commentExtensible w16cex:durableId="2890AF51" w16cex:dateUtc="2023-08-23T21:16:00Z"/>
  <w16cex:commentExtensible w16cex:durableId="2895C5B8" w16cex:dateUtc="2023-08-27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0577B4" w16cid:durableId="2890B614"/>
  <w16cid:commentId w16cid:paraId="13EC059E" w16cid:durableId="2890B642"/>
  <w16cid:commentId w16cid:paraId="210B0CCA" w16cid:durableId="2895A2F8"/>
  <w16cid:commentId w16cid:paraId="17CFF663" w16cid:durableId="288F4B8A"/>
  <w16cid:commentId w16cid:paraId="3AACA822" w16cid:durableId="28904AEB"/>
  <w16cid:commentId w16cid:paraId="6EB12D3A" w16cid:durableId="2890B6ED"/>
  <w16cid:commentId w16cid:paraId="0212AC61" w16cid:durableId="2895A356"/>
  <w16cid:commentId w16cid:paraId="0CE635A0" w16cid:durableId="2895A76F"/>
  <w16cid:commentId w16cid:paraId="7415401D" w16cid:durableId="2895A92B"/>
  <w16cid:commentId w16cid:paraId="1858AC75" w16cid:durableId="2895B377"/>
  <w16cid:commentId w16cid:paraId="2DC8EECD" w16cid:durableId="2895AB12"/>
  <w16cid:commentId w16cid:paraId="004FD1AD" w16cid:durableId="28904EB2"/>
  <w16cid:commentId w16cid:paraId="33945E3B" w16cid:durableId="2890B34C"/>
  <w16cid:commentId w16cid:paraId="5B4BFEF3" w16cid:durableId="2890B357"/>
  <w16cid:commentId w16cid:paraId="0ADB4AF4" w16cid:durableId="2890B362"/>
  <w16cid:commentId w16cid:paraId="448B7A95" w16cid:durableId="2890B392"/>
  <w16cid:commentId w16cid:paraId="62BD6A16" w16cid:durableId="2895AC0F"/>
  <w16cid:commentId w16cid:paraId="43649FBE" w16cid:durableId="28904F4D"/>
  <w16cid:commentId w16cid:paraId="3A815300" w16cid:durableId="28905120"/>
  <w16cid:commentId w16cid:paraId="6C18C5CA" w16cid:durableId="2890B7B5"/>
  <w16cid:commentId w16cid:paraId="0ADA930D" w16cid:durableId="2890503E"/>
  <w16cid:commentId w16cid:paraId="4C74B490" w16cid:durableId="2890B808"/>
  <w16cid:commentId w16cid:paraId="7411B915" w16cid:durableId="2895B56E"/>
  <w16cid:commentId w16cid:paraId="2B880040" w16cid:durableId="2895B5E0"/>
  <w16cid:commentId w16cid:paraId="05983BC1" w16cid:durableId="28905EA8"/>
  <w16cid:commentId w16cid:paraId="018D3EDE" w16cid:durableId="2895B901"/>
  <w16cid:commentId w16cid:paraId="01452C64" w16cid:durableId="289077B7"/>
  <w16cid:commentId w16cid:paraId="2F28554F" w16cid:durableId="2895BF5F"/>
  <w16cid:commentId w16cid:paraId="42E36514" w16cid:durableId="2895C047"/>
  <w16cid:commentId w16cid:paraId="58F40382" w16cid:durableId="2895C3BB"/>
  <w16cid:commentId w16cid:paraId="123D5F94" w16cid:durableId="2890ABC7"/>
  <w16cid:commentId w16cid:paraId="14CC750B" w16cid:durableId="2895C435"/>
  <w16cid:commentId w16cid:paraId="3A14E883" w16cid:durableId="2890AF51"/>
  <w16cid:commentId w16cid:paraId="18B059DF" w16cid:durableId="2895C5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D21F9" w14:textId="77777777" w:rsidR="000E2D10" w:rsidRDefault="000E2D10" w:rsidP="005C1DAB">
      <w:pPr>
        <w:spacing w:after="0" w:line="240" w:lineRule="auto"/>
      </w:pPr>
      <w:r>
        <w:separator/>
      </w:r>
    </w:p>
  </w:endnote>
  <w:endnote w:type="continuationSeparator" w:id="0">
    <w:p w14:paraId="675D34A8" w14:textId="77777777" w:rsidR="000E2D10" w:rsidRDefault="000E2D10" w:rsidP="005C1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haris SIL">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607052"/>
      <w:docPartObj>
        <w:docPartGallery w:val="Page Numbers (Bottom of Page)"/>
        <w:docPartUnique/>
      </w:docPartObj>
    </w:sdtPr>
    <w:sdtEndPr>
      <w:rPr>
        <w:noProof/>
      </w:rPr>
    </w:sdtEndPr>
    <w:sdtContent>
      <w:p w14:paraId="284219CF" w14:textId="77777777" w:rsidR="003A589A" w:rsidRDefault="003A589A">
        <w:pPr>
          <w:pStyle w:val="Footer"/>
          <w:jc w:val="center"/>
        </w:pPr>
        <w:r>
          <w:fldChar w:fldCharType="begin"/>
        </w:r>
        <w:r>
          <w:instrText xml:space="preserve"> PAGE   \* MERGEFORMAT </w:instrText>
        </w:r>
        <w:r>
          <w:fldChar w:fldCharType="separate"/>
        </w:r>
        <w:r w:rsidR="00971B98">
          <w:rPr>
            <w:noProof/>
          </w:rPr>
          <w:t>6</w:t>
        </w:r>
        <w:r>
          <w:rPr>
            <w:noProof/>
          </w:rPr>
          <w:fldChar w:fldCharType="end"/>
        </w:r>
      </w:p>
    </w:sdtContent>
  </w:sdt>
  <w:p w14:paraId="0AE4DBFD" w14:textId="77777777" w:rsidR="003A589A" w:rsidRDefault="003A58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C3D2" w14:textId="77777777" w:rsidR="003A589A" w:rsidRDefault="003A589A" w:rsidP="00250D27">
    <w:pPr>
      <w:pStyle w:val="Footer"/>
    </w:pPr>
  </w:p>
  <w:p w14:paraId="64DB3EB5" w14:textId="77777777" w:rsidR="003A589A" w:rsidRDefault="003A58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23893" w14:textId="77777777" w:rsidR="000E2D10" w:rsidRDefault="000E2D10" w:rsidP="005C1DAB">
      <w:pPr>
        <w:spacing w:after="0" w:line="240" w:lineRule="auto"/>
      </w:pPr>
      <w:r>
        <w:separator/>
      </w:r>
    </w:p>
  </w:footnote>
  <w:footnote w:type="continuationSeparator" w:id="0">
    <w:p w14:paraId="34335F5A" w14:textId="77777777" w:rsidR="000E2D10" w:rsidRDefault="000E2D10" w:rsidP="005C1DAB">
      <w:pPr>
        <w:spacing w:after="0" w:line="240" w:lineRule="auto"/>
      </w:pPr>
      <w:r>
        <w:continuationSeparator/>
      </w:r>
    </w:p>
  </w:footnote>
  <w:footnote w:id="1">
    <w:p w14:paraId="03A917BC" w14:textId="6AFD2760" w:rsidR="00B0370A" w:rsidRDefault="00B0370A">
      <w:pPr>
        <w:pStyle w:val="FootnoteText"/>
      </w:pPr>
      <w:r>
        <w:rPr>
          <w:rStyle w:val="FootnoteReference"/>
        </w:rPr>
        <w:footnoteRef/>
      </w:r>
      <w:r>
        <w:t xml:space="preserve"> For more information read Appendix A</w:t>
      </w:r>
    </w:p>
  </w:footnote>
  <w:footnote w:id="2">
    <w:p w14:paraId="07B832DB" w14:textId="0C910316" w:rsidR="000C773D" w:rsidRDefault="000C773D">
      <w:pPr>
        <w:pStyle w:val="FootnoteText"/>
      </w:pPr>
      <w:r>
        <w:rPr>
          <w:rStyle w:val="FootnoteReference"/>
        </w:rPr>
        <w:footnoteRef/>
      </w:r>
      <w:r>
        <w:t xml:space="preserve"> For more information read Appendix A</w:t>
      </w:r>
    </w:p>
  </w:footnote>
  <w:footnote w:id="3">
    <w:p w14:paraId="53092E2F" w14:textId="2FEEE6FE" w:rsidR="006C6C6F" w:rsidRDefault="006C6C6F">
      <w:pPr>
        <w:pStyle w:val="FootnoteText"/>
      </w:pPr>
      <w:r>
        <w:rPr>
          <w:rStyle w:val="FootnoteReference"/>
        </w:rPr>
        <w:footnoteRef/>
      </w:r>
      <w:r>
        <w:t xml:space="preserve"> For more information on how the model is trained read “Mask R-CNN” </w:t>
      </w:r>
      <w:r>
        <w:fldChar w:fldCharType="begin" w:fldLock="1"/>
      </w:r>
      <w:r>
        <w:instrText>ADDIN CSL_CITATION {"citationItems":[{"id":"ITEM-1","itemData":{"DOI":"10.1109/TPAMI.2018.2844175","ISSN":"19393539","PMID":"29994331","abstract":"We present a conceptually simple, flexible, and general framework for object\ninstance segmentation. Our approach efficiently detects objects in an image\nwhile simultaneously generating a high-quality segmentation mask for each\ninstance. The method, called Mask R-CNN, extends Faster R-CNN by adding a\nbranch for predicting an object mask in parallel with the existing branch for\nbounding box recognition. Mask R-CNN is simple to train and adds only a small\noverhead to Faster R-CNN, running at 5 fps. Moreover, Mask R-CNN is easy to\ngeneralize to other tasks, e.g., allowing us to estimate human poses in the\nsame framework. We show top results in all three tracks of the COCO suite of\nchallenges, including instance segmentation, bounding-box object detection, and\nperson keypoint detection. Without bells and whistles, Mask R-CNN outperforms\nall existing, single-model entries on every task, including the COCO 2016\nchallenge winners. We hope our simple and effective approach will serve as a\nsolid baseline and help ease future research in instance-level recognition.\nCode has been made available at: https://github.com/facebookresearch/Detectron","author":[{"dropping-particle":"","family":"He","given":"Kaiming","non-dropping-particle":"","parse-names":false,"suffix":""},{"dropping-particle":"","family":"Gkioxari","given":"Georgia","non-dropping-particle":"","parse-names":false,"suffix":""},{"dropping-particle":"","family":"Dollár","given":"Piotr","non-dropping-particle":"","parse-names":false,"suffix":""},{"dropping-particle":"","family":"Girshick","given":"Ross","non-dropping-particle":"","parse-names":false,"suffix":""}],"container-title":"IEEE Transactions on Pattern Analysis and Machine Intelligence","id":"ITEM-1","issue":"2","issued":{"date-parts":[["2017","3","20"]]},"page":"386-397","publisher":"IEEE Computer Society","title":"Mask R-CNN","type":"article-journal","volume":"42"},"uris":["http://www.mendeley.com/documents/?uuid=6f182d0a-80eb-3be7-a674-dd309b645dce"]}],"mendeley":{"formattedCitation":"[12]","plainTextFormattedCitation":"[12]"},"properties":{"noteIndex":0},"schema":"https://github.com/citation-style-language/schema/raw/master/csl-citation.json"}</w:instrText>
      </w:r>
      <w:r>
        <w:fldChar w:fldCharType="separate"/>
      </w:r>
      <w:r w:rsidRPr="006C6C6F">
        <w:rPr>
          <w:noProof/>
        </w:rPr>
        <w:t>[12]</w:t>
      </w:r>
      <w:r>
        <w:fldChar w:fldCharType="end"/>
      </w:r>
    </w:p>
  </w:footnote>
  <w:footnote w:id="4">
    <w:p w14:paraId="3A282D05" w14:textId="01F50DBF" w:rsidR="0065074B" w:rsidRDefault="0065074B">
      <w:pPr>
        <w:pStyle w:val="FootnoteText"/>
      </w:pPr>
      <w:r>
        <w:rPr>
          <w:rStyle w:val="FootnoteReference"/>
        </w:rPr>
        <w:footnoteRef/>
      </w:r>
      <w:r>
        <w:t xml:space="preserve"> For more information read section ‘1.2’</w:t>
      </w:r>
      <w:r w:rsidR="00B312CB">
        <w:t xml:space="preserve"> of this paper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2BB5"/>
    <w:multiLevelType w:val="hybridMultilevel"/>
    <w:tmpl w:val="0D9C92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7A07E8"/>
    <w:multiLevelType w:val="hybridMultilevel"/>
    <w:tmpl w:val="E3920E08"/>
    <w:lvl w:ilvl="0" w:tplc="A3F6AC6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22142"/>
    <w:multiLevelType w:val="hybridMultilevel"/>
    <w:tmpl w:val="C5F62916"/>
    <w:lvl w:ilvl="0" w:tplc="12D024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F146CA"/>
    <w:multiLevelType w:val="hybridMultilevel"/>
    <w:tmpl w:val="EAA8F3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458E7"/>
    <w:multiLevelType w:val="hybridMultilevel"/>
    <w:tmpl w:val="6EE83A8A"/>
    <w:lvl w:ilvl="0" w:tplc="4768E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66194"/>
    <w:multiLevelType w:val="hybridMultilevel"/>
    <w:tmpl w:val="A1360BCE"/>
    <w:lvl w:ilvl="0" w:tplc="38904A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C6DE7"/>
    <w:multiLevelType w:val="multilevel"/>
    <w:tmpl w:val="5E9298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9273473"/>
    <w:multiLevelType w:val="hybridMultilevel"/>
    <w:tmpl w:val="89E47C3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B51508"/>
    <w:multiLevelType w:val="hybridMultilevel"/>
    <w:tmpl w:val="A1687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635794"/>
    <w:multiLevelType w:val="hybridMultilevel"/>
    <w:tmpl w:val="FC620396"/>
    <w:lvl w:ilvl="0" w:tplc="3664E6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33DB0"/>
    <w:multiLevelType w:val="hybridMultilevel"/>
    <w:tmpl w:val="C5B095B6"/>
    <w:lvl w:ilvl="0" w:tplc="D30401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C4261A"/>
    <w:multiLevelType w:val="multilevel"/>
    <w:tmpl w:val="CCDC8AA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9CF348A"/>
    <w:multiLevelType w:val="hybridMultilevel"/>
    <w:tmpl w:val="B21C8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0117C"/>
    <w:multiLevelType w:val="hybridMultilevel"/>
    <w:tmpl w:val="9F088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801831"/>
    <w:multiLevelType w:val="hybridMultilevel"/>
    <w:tmpl w:val="C8C02A80"/>
    <w:lvl w:ilvl="0" w:tplc="79CC2444">
      <w:start w:val="3"/>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9B32A3"/>
    <w:multiLevelType w:val="hybridMultilevel"/>
    <w:tmpl w:val="A216A07E"/>
    <w:lvl w:ilvl="0" w:tplc="89C4A7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93A320A"/>
    <w:multiLevelType w:val="hybridMultilevel"/>
    <w:tmpl w:val="63B6D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142C6C"/>
    <w:multiLevelType w:val="hybridMultilevel"/>
    <w:tmpl w:val="8F52C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AF0056"/>
    <w:multiLevelType w:val="multilevel"/>
    <w:tmpl w:val="0C70642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66420BE"/>
    <w:multiLevelType w:val="hybridMultilevel"/>
    <w:tmpl w:val="8398DE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F736EA"/>
    <w:multiLevelType w:val="hybridMultilevel"/>
    <w:tmpl w:val="BB02F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6865F5"/>
    <w:multiLevelType w:val="hybridMultilevel"/>
    <w:tmpl w:val="4C1A0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472B75"/>
    <w:multiLevelType w:val="hybridMultilevel"/>
    <w:tmpl w:val="1A88538E"/>
    <w:lvl w:ilvl="0" w:tplc="B9DEFA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0C7C26"/>
    <w:multiLevelType w:val="multilevel"/>
    <w:tmpl w:val="5E9298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A7C19D2"/>
    <w:multiLevelType w:val="hybridMultilevel"/>
    <w:tmpl w:val="BB8C8B8A"/>
    <w:lvl w:ilvl="0" w:tplc="3C40AF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A1615"/>
    <w:multiLevelType w:val="hybridMultilevel"/>
    <w:tmpl w:val="46300F26"/>
    <w:lvl w:ilvl="0" w:tplc="0B144A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7E6E5A"/>
    <w:multiLevelType w:val="hybridMultilevel"/>
    <w:tmpl w:val="A0EAD82E"/>
    <w:lvl w:ilvl="0" w:tplc="42C6133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B620E5"/>
    <w:multiLevelType w:val="hybridMultilevel"/>
    <w:tmpl w:val="C2028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4B22D0"/>
    <w:multiLevelType w:val="hybridMultilevel"/>
    <w:tmpl w:val="249E2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F92E86"/>
    <w:multiLevelType w:val="hybridMultilevel"/>
    <w:tmpl w:val="1E146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5E4083"/>
    <w:multiLevelType w:val="multilevel"/>
    <w:tmpl w:val="C5B095B6"/>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1" w15:restartNumberingAfterBreak="0">
    <w:nsid w:val="7D4226E2"/>
    <w:multiLevelType w:val="multilevel"/>
    <w:tmpl w:val="7578DB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F9975E8"/>
    <w:multiLevelType w:val="hybridMultilevel"/>
    <w:tmpl w:val="819244BE"/>
    <w:lvl w:ilvl="0" w:tplc="4768E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0946995">
    <w:abstractNumId w:val="8"/>
  </w:num>
  <w:num w:numId="2" w16cid:durableId="1281762783">
    <w:abstractNumId w:val="28"/>
  </w:num>
  <w:num w:numId="3" w16cid:durableId="1145776233">
    <w:abstractNumId w:val="0"/>
  </w:num>
  <w:num w:numId="4" w16cid:durableId="1634098482">
    <w:abstractNumId w:val="32"/>
  </w:num>
  <w:num w:numId="5" w16cid:durableId="1408652744">
    <w:abstractNumId w:val="4"/>
  </w:num>
  <w:num w:numId="6" w16cid:durableId="586764456">
    <w:abstractNumId w:val="18"/>
  </w:num>
  <w:num w:numId="7" w16cid:durableId="1744837924">
    <w:abstractNumId w:val="29"/>
  </w:num>
  <w:num w:numId="8" w16cid:durableId="1998027123">
    <w:abstractNumId w:val="21"/>
  </w:num>
  <w:num w:numId="9" w16cid:durableId="785854849">
    <w:abstractNumId w:val="19"/>
  </w:num>
  <w:num w:numId="10" w16cid:durableId="2076582251">
    <w:abstractNumId w:val="3"/>
  </w:num>
  <w:num w:numId="11" w16cid:durableId="519125513">
    <w:abstractNumId w:val="7"/>
  </w:num>
  <w:num w:numId="12" w16cid:durableId="885533034">
    <w:abstractNumId w:val="13"/>
  </w:num>
  <w:num w:numId="13" w16cid:durableId="686101188">
    <w:abstractNumId w:val="16"/>
  </w:num>
  <w:num w:numId="14" w16cid:durableId="500124422">
    <w:abstractNumId w:val="27"/>
  </w:num>
  <w:num w:numId="15" w16cid:durableId="429787627">
    <w:abstractNumId w:val="15"/>
  </w:num>
  <w:num w:numId="16" w16cid:durableId="1466044861">
    <w:abstractNumId w:val="23"/>
  </w:num>
  <w:num w:numId="17" w16cid:durableId="887955115">
    <w:abstractNumId w:val="6"/>
  </w:num>
  <w:num w:numId="18" w16cid:durableId="678699324">
    <w:abstractNumId w:val="31"/>
  </w:num>
  <w:num w:numId="19" w16cid:durableId="546187288">
    <w:abstractNumId w:val="20"/>
  </w:num>
  <w:num w:numId="20" w16cid:durableId="66995341">
    <w:abstractNumId w:val="10"/>
  </w:num>
  <w:num w:numId="21" w16cid:durableId="1930960629">
    <w:abstractNumId w:val="30"/>
  </w:num>
  <w:num w:numId="22" w16cid:durableId="536744759">
    <w:abstractNumId w:val="9"/>
  </w:num>
  <w:num w:numId="23" w16cid:durableId="703946023">
    <w:abstractNumId w:val="2"/>
  </w:num>
  <w:num w:numId="24" w16cid:durableId="613637219">
    <w:abstractNumId w:val="24"/>
  </w:num>
  <w:num w:numId="25" w16cid:durableId="154146466">
    <w:abstractNumId w:val="25"/>
  </w:num>
  <w:num w:numId="26" w16cid:durableId="369646204">
    <w:abstractNumId w:val="5"/>
  </w:num>
  <w:num w:numId="27" w16cid:durableId="458106801">
    <w:abstractNumId w:val="12"/>
  </w:num>
  <w:num w:numId="28" w16cid:durableId="1777671995">
    <w:abstractNumId w:val="17"/>
  </w:num>
  <w:num w:numId="29" w16cid:durableId="1887521755">
    <w:abstractNumId w:val="11"/>
  </w:num>
  <w:num w:numId="30" w16cid:durableId="1226523124">
    <w:abstractNumId w:val="22"/>
  </w:num>
  <w:num w:numId="31" w16cid:durableId="1214343710">
    <w:abstractNumId w:val="1"/>
  </w:num>
  <w:num w:numId="32" w16cid:durableId="569535522">
    <w:abstractNumId w:val="26"/>
  </w:num>
  <w:num w:numId="33" w16cid:durableId="5073581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t, John M">
    <w15:presenceInfo w15:providerId="AD" w15:userId="S::jmhart3@illinois.edu::f95a7d07-9aeb-467e-8139-cba6bdabe50a"/>
  </w15:person>
  <w15:person w15:author="Daniel Gros">
    <w15:presenceInfo w15:providerId="Windows Live" w15:userId="e52125e1f19bac67"/>
  </w15:person>
  <w15:person w15:author="Gros, Daniel">
    <w15:presenceInfo w15:providerId="AD" w15:userId="S::231025@corpaa.aa.com::e559dc7c-7d8f-475b-bfa2-17280959f9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8B8"/>
    <w:rsid w:val="00001B93"/>
    <w:rsid w:val="0000228C"/>
    <w:rsid w:val="00005F4E"/>
    <w:rsid w:val="0001067B"/>
    <w:rsid w:val="00011208"/>
    <w:rsid w:val="000128A2"/>
    <w:rsid w:val="0001358F"/>
    <w:rsid w:val="00014CBE"/>
    <w:rsid w:val="00015BB1"/>
    <w:rsid w:val="00016738"/>
    <w:rsid w:val="0002005E"/>
    <w:rsid w:val="00024BC4"/>
    <w:rsid w:val="0003008E"/>
    <w:rsid w:val="00033031"/>
    <w:rsid w:val="000362C0"/>
    <w:rsid w:val="00037BE6"/>
    <w:rsid w:val="00040982"/>
    <w:rsid w:val="00043E99"/>
    <w:rsid w:val="0004783D"/>
    <w:rsid w:val="000550D3"/>
    <w:rsid w:val="000551BE"/>
    <w:rsid w:val="00057F62"/>
    <w:rsid w:val="000632BB"/>
    <w:rsid w:val="00063D81"/>
    <w:rsid w:val="00067AFC"/>
    <w:rsid w:val="000704E8"/>
    <w:rsid w:val="00074D56"/>
    <w:rsid w:val="00075FD9"/>
    <w:rsid w:val="00082772"/>
    <w:rsid w:val="00082D56"/>
    <w:rsid w:val="00092397"/>
    <w:rsid w:val="00094E20"/>
    <w:rsid w:val="000A45FA"/>
    <w:rsid w:val="000A531F"/>
    <w:rsid w:val="000B1ED4"/>
    <w:rsid w:val="000B501D"/>
    <w:rsid w:val="000B5EAA"/>
    <w:rsid w:val="000B6FE3"/>
    <w:rsid w:val="000B76F3"/>
    <w:rsid w:val="000B7C51"/>
    <w:rsid w:val="000C54E2"/>
    <w:rsid w:val="000C5A37"/>
    <w:rsid w:val="000C773D"/>
    <w:rsid w:val="000D041B"/>
    <w:rsid w:val="000D6D07"/>
    <w:rsid w:val="000D72CD"/>
    <w:rsid w:val="000D76DB"/>
    <w:rsid w:val="000E2D10"/>
    <w:rsid w:val="000E36C3"/>
    <w:rsid w:val="000E5A1D"/>
    <w:rsid w:val="000E6792"/>
    <w:rsid w:val="000E732C"/>
    <w:rsid w:val="000F6D6D"/>
    <w:rsid w:val="001015F2"/>
    <w:rsid w:val="00102376"/>
    <w:rsid w:val="001039AD"/>
    <w:rsid w:val="00104577"/>
    <w:rsid w:val="00104CF1"/>
    <w:rsid w:val="00104EA8"/>
    <w:rsid w:val="0010606E"/>
    <w:rsid w:val="0010799D"/>
    <w:rsid w:val="00111542"/>
    <w:rsid w:val="00116CFF"/>
    <w:rsid w:val="0012092D"/>
    <w:rsid w:val="001301B1"/>
    <w:rsid w:val="00130B85"/>
    <w:rsid w:val="00133A92"/>
    <w:rsid w:val="00133CD7"/>
    <w:rsid w:val="00135959"/>
    <w:rsid w:val="00137EF6"/>
    <w:rsid w:val="00140BDE"/>
    <w:rsid w:val="00147DDA"/>
    <w:rsid w:val="0015099B"/>
    <w:rsid w:val="00153E1C"/>
    <w:rsid w:val="001611EE"/>
    <w:rsid w:val="00163BBA"/>
    <w:rsid w:val="00165D49"/>
    <w:rsid w:val="001703B3"/>
    <w:rsid w:val="00171238"/>
    <w:rsid w:val="001722DF"/>
    <w:rsid w:val="0017539B"/>
    <w:rsid w:val="00176D42"/>
    <w:rsid w:val="00177143"/>
    <w:rsid w:val="00177B74"/>
    <w:rsid w:val="00193C13"/>
    <w:rsid w:val="00194EF8"/>
    <w:rsid w:val="001A0A9C"/>
    <w:rsid w:val="001A1A44"/>
    <w:rsid w:val="001A1D65"/>
    <w:rsid w:val="001A32F6"/>
    <w:rsid w:val="001A340B"/>
    <w:rsid w:val="001A3460"/>
    <w:rsid w:val="001A3A42"/>
    <w:rsid w:val="001A7953"/>
    <w:rsid w:val="001B122F"/>
    <w:rsid w:val="001B7BBD"/>
    <w:rsid w:val="001C2B92"/>
    <w:rsid w:val="001D372B"/>
    <w:rsid w:val="001D5F0C"/>
    <w:rsid w:val="001E1EBC"/>
    <w:rsid w:val="001E4686"/>
    <w:rsid w:val="001E60E8"/>
    <w:rsid w:val="001E6F18"/>
    <w:rsid w:val="001E7974"/>
    <w:rsid w:val="001F04D1"/>
    <w:rsid w:val="00202291"/>
    <w:rsid w:val="002035AB"/>
    <w:rsid w:val="0020710A"/>
    <w:rsid w:val="0020752C"/>
    <w:rsid w:val="00207963"/>
    <w:rsid w:val="00207B07"/>
    <w:rsid w:val="00210771"/>
    <w:rsid w:val="00222C46"/>
    <w:rsid w:val="00235659"/>
    <w:rsid w:val="00241848"/>
    <w:rsid w:val="00243AF4"/>
    <w:rsid w:val="00250D27"/>
    <w:rsid w:val="00252228"/>
    <w:rsid w:val="002529D7"/>
    <w:rsid w:val="002546C5"/>
    <w:rsid w:val="00254FFB"/>
    <w:rsid w:val="00256152"/>
    <w:rsid w:val="00257B1E"/>
    <w:rsid w:val="0026083F"/>
    <w:rsid w:val="00281465"/>
    <w:rsid w:val="002826DE"/>
    <w:rsid w:val="002911C2"/>
    <w:rsid w:val="002956C9"/>
    <w:rsid w:val="00295865"/>
    <w:rsid w:val="002A143F"/>
    <w:rsid w:val="002A38D4"/>
    <w:rsid w:val="002A3BE8"/>
    <w:rsid w:val="002A62E3"/>
    <w:rsid w:val="002B28B8"/>
    <w:rsid w:val="002C01AA"/>
    <w:rsid w:val="002C63D3"/>
    <w:rsid w:val="002D1AD4"/>
    <w:rsid w:val="002D28C2"/>
    <w:rsid w:val="002D3037"/>
    <w:rsid w:val="002D45C3"/>
    <w:rsid w:val="002D4EED"/>
    <w:rsid w:val="002E032E"/>
    <w:rsid w:val="002E126A"/>
    <w:rsid w:val="002E45BF"/>
    <w:rsid w:val="002E4EB4"/>
    <w:rsid w:val="002E7FFA"/>
    <w:rsid w:val="002F0E0C"/>
    <w:rsid w:val="002F14E1"/>
    <w:rsid w:val="002F287D"/>
    <w:rsid w:val="002F62C9"/>
    <w:rsid w:val="002F7088"/>
    <w:rsid w:val="00300861"/>
    <w:rsid w:val="003040C3"/>
    <w:rsid w:val="00307B6E"/>
    <w:rsid w:val="0031563F"/>
    <w:rsid w:val="00322903"/>
    <w:rsid w:val="003234AC"/>
    <w:rsid w:val="00325CD8"/>
    <w:rsid w:val="00330A02"/>
    <w:rsid w:val="0033113B"/>
    <w:rsid w:val="00334511"/>
    <w:rsid w:val="00336025"/>
    <w:rsid w:val="00350696"/>
    <w:rsid w:val="00356494"/>
    <w:rsid w:val="00365F8C"/>
    <w:rsid w:val="00367A19"/>
    <w:rsid w:val="00367D59"/>
    <w:rsid w:val="00374BC7"/>
    <w:rsid w:val="00376E9C"/>
    <w:rsid w:val="003874C7"/>
    <w:rsid w:val="0039020A"/>
    <w:rsid w:val="00390678"/>
    <w:rsid w:val="00391722"/>
    <w:rsid w:val="0039436D"/>
    <w:rsid w:val="00395946"/>
    <w:rsid w:val="003A0198"/>
    <w:rsid w:val="003A3BEE"/>
    <w:rsid w:val="003A532B"/>
    <w:rsid w:val="003A589A"/>
    <w:rsid w:val="003B12C5"/>
    <w:rsid w:val="003B3F98"/>
    <w:rsid w:val="003B6D21"/>
    <w:rsid w:val="003C2ADF"/>
    <w:rsid w:val="003D2A2F"/>
    <w:rsid w:val="003D5E32"/>
    <w:rsid w:val="003E3888"/>
    <w:rsid w:val="003E4825"/>
    <w:rsid w:val="003F4B2E"/>
    <w:rsid w:val="00400B10"/>
    <w:rsid w:val="004016C2"/>
    <w:rsid w:val="004031D4"/>
    <w:rsid w:val="0041041C"/>
    <w:rsid w:val="00411987"/>
    <w:rsid w:val="00414F02"/>
    <w:rsid w:val="00430CF2"/>
    <w:rsid w:val="0043462F"/>
    <w:rsid w:val="00435461"/>
    <w:rsid w:val="00436A7D"/>
    <w:rsid w:val="004408DA"/>
    <w:rsid w:val="00442072"/>
    <w:rsid w:val="0044321B"/>
    <w:rsid w:val="00445A28"/>
    <w:rsid w:val="00446C3A"/>
    <w:rsid w:val="004521D7"/>
    <w:rsid w:val="004531A2"/>
    <w:rsid w:val="00453A67"/>
    <w:rsid w:val="00456E78"/>
    <w:rsid w:val="004612C1"/>
    <w:rsid w:val="004623D5"/>
    <w:rsid w:val="00472986"/>
    <w:rsid w:val="00473D69"/>
    <w:rsid w:val="004744BB"/>
    <w:rsid w:val="0047726A"/>
    <w:rsid w:val="004805FB"/>
    <w:rsid w:val="00481BF4"/>
    <w:rsid w:val="00483BD7"/>
    <w:rsid w:val="004A0F43"/>
    <w:rsid w:val="004A5B78"/>
    <w:rsid w:val="004A6308"/>
    <w:rsid w:val="004A6643"/>
    <w:rsid w:val="004B0440"/>
    <w:rsid w:val="004B2288"/>
    <w:rsid w:val="004B26F7"/>
    <w:rsid w:val="004B4CC9"/>
    <w:rsid w:val="004B4E48"/>
    <w:rsid w:val="004C0EFA"/>
    <w:rsid w:val="004C5121"/>
    <w:rsid w:val="004C5BF3"/>
    <w:rsid w:val="004D2710"/>
    <w:rsid w:val="004D459F"/>
    <w:rsid w:val="004E0B37"/>
    <w:rsid w:val="004E10DD"/>
    <w:rsid w:val="004E4464"/>
    <w:rsid w:val="004E4E0B"/>
    <w:rsid w:val="004E528D"/>
    <w:rsid w:val="004E7332"/>
    <w:rsid w:val="004F24EE"/>
    <w:rsid w:val="004F3E78"/>
    <w:rsid w:val="004F6310"/>
    <w:rsid w:val="00501FF1"/>
    <w:rsid w:val="00502487"/>
    <w:rsid w:val="005025EE"/>
    <w:rsid w:val="00502B75"/>
    <w:rsid w:val="00503743"/>
    <w:rsid w:val="0051586B"/>
    <w:rsid w:val="00522FC4"/>
    <w:rsid w:val="00525659"/>
    <w:rsid w:val="00527794"/>
    <w:rsid w:val="00527C6B"/>
    <w:rsid w:val="00530F97"/>
    <w:rsid w:val="0054066F"/>
    <w:rsid w:val="00545027"/>
    <w:rsid w:val="00545600"/>
    <w:rsid w:val="0054788A"/>
    <w:rsid w:val="00547FAD"/>
    <w:rsid w:val="00550B6F"/>
    <w:rsid w:val="00551C3C"/>
    <w:rsid w:val="00552397"/>
    <w:rsid w:val="00553558"/>
    <w:rsid w:val="00553B30"/>
    <w:rsid w:val="00554157"/>
    <w:rsid w:val="005605E5"/>
    <w:rsid w:val="0056194A"/>
    <w:rsid w:val="005623E7"/>
    <w:rsid w:val="00564ACC"/>
    <w:rsid w:val="00567F91"/>
    <w:rsid w:val="005724EB"/>
    <w:rsid w:val="005725E8"/>
    <w:rsid w:val="0057469F"/>
    <w:rsid w:val="0057534D"/>
    <w:rsid w:val="0057539D"/>
    <w:rsid w:val="00580E06"/>
    <w:rsid w:val="00582648"/>
    <w:rsid w:val="00586782"/>
    <w:rsid w:val="00590553"/>
    <w:rsid w:val="0059267F"/>
    <w:rsid w:val="0059540D"/>
    <w:rsid w:val="005A28CD"/>
    <w:rsid w:val="005A43A8"/>
    <w:rsid w:val="005B4260"/>
    <w:rsid w:val="005B5528"/>
    <w:rsid w:val="005B7B2E"/>
    <w:rsid w:val="005C05F6"/>
    <w:rsid w:val="005C1DAB"/>
    <w:rsid w:val="005C1F40"/>
    <w:rsid w:val="005C3850"/>
    <w:rsid w:val="005D0FFA"/>
    <w:rsid w:val="005D4E97"/>
    <w:rsid w:val="005E03DE"/>
    <w:rsid w:val="005E3A8A"/>
    <w:rsid w:val="005E5C01"/>
    <w:rsid w:val="005E7B05"/>
    <w:rsid w:val="005F2753"/>
    <w:rsid w:val="00600E88"/>
    <w:rsid w:val="006017A2"/>
    <w:rsid w:val="00605717"/>
    <w:rsid w:val="006064B1"/>
    <w:rsid w:val="00606B2E"/>
    <w:rsid w:val="00606DC2"/>
    <w:rsid w:val="0060768F"/>
    <w:rsid w:val="00607734"/>
    <w:rsid w:val="00617708"/>
    <w:rsid w:val="00617C04"/>
    <w:rsid w:val="006231A7"/>
    <w:rsid w:val="00625F11"/>
    <w:rsid w:val="006261EC"/>
    <w:rsid w:val="006324F1"/>
    <w:rsid w:val="00633340"/>
    <w:rsid w:val="00633C01"/>
    <w:rsid w:val="00635081"/>
    <w:rsid w:val="0063738A"/>
    <w:rsid w:val="0063743A"/>
    <w:rsid w:val="00640B6A"/>
    <w:rsid w:val="00641A01"/>
    <w:rsid w:val="0064284F"/>
    <w:rsid w:val="00642A1C"/>
    <w:rsid w:val="00642A22"/>
    <w:rsid w:val="00647167"/>
    <w:rsid w:val="0065074B"/>
    <w:rsid w:val="00651D99"/>
    <w:rsid w:val="00652A03"/>
    <w:rsid w:val="006553E4"/>
    <w:rsid w:val="00656605"/>
    <w:rsid w:val="00657A5A"/>
    <w:rsid w:val="00666D1B"/>
    <w:rsid w:val="00667609"/>
    <w:rsid w:val="00671585"/>
    <w:rsid w:val="00677872"/>
    <w:rsid w:val="00682928"/>
    <w:rsid w:val="0068577D"/>
    <w:rsid w:val="00690B74"/>
    <w:rsid w:val="00690C56"/>
    <w:rsid w:val="00692212"/>
    <w:rsid w:val="006949AF"/>
    <w:rsid w:val="006957A5"/>
    <w:rsid w:val="00695ACD"/>
    <w:rsid w:val="00695DA5"/>
    <w:rsid w:val="00697D36"/>
    <w:rsid w:val="006A237D"/>
    <w:rsid w:val="006A593B"/>
    <w:rsid w:val="006B1C23"/>
    <w:rsid w:val="006B227D"/>
    <w:rsid w:val="006B45D1"/>
    <w:rsid w:val="006B70AB"/>
    <w:rsid w:val="006C4127"/>
    <w:rsid w:val="006C6C6F"/>
    <w:rsid w:val="006D3022"/>
    <w:rsid w:val="006D31C1"/>
    <w:rsid w:val="006D3B5F"/>
    <w:rsid w:val="006E0814"/>
    <w:rsid w:val="006E35CF"/>
    <w:rsid w:val="006E4E73"/>
    <w:rsid w:val="006E6789"/>
    <w:rsid w:val="006F3C93"/>
    <w:rsid w:val="006F6F4E"/>
    <w:rsid w:val="00700C56"/>
    <w:rsid w:val="0070292D"/>
    <w:rsid w:val="00704281"/>
    <w:rsid w:val="0070707B"/>
    <w:rsid w:val="007106A5"/>
    <w:rsid w:val="0071382A"/>
    <w:rsid w:val="00716B12"/>
    <w:rsid w:val="00730645"/>
    <w:rsid w:val="0073146E"/>
    <w:rsid w:val="007403AE"/>
    <w:rsid w:val="007413A6"/>
    <w:rsid w:val="00742133"/>
    <w:rsid w:val="007422FF"/>
    <w:rsid w:val="0074284A"/>
    <w:rsid w:val="00742E91"/>
    <w:rsid w:val="0074387D"/>
    <w:rsid w:val="00743F55"/>
    <w:rsid w:val="007459A9"/>
    <w:rsid w:val="00746FD4"/>
    <w:rsid w:val="00751012"/>
    <w:rsid w:val="00754C7D"/>
    <w:rsid w:val="00756D16"/>
    <w:rsid w:val="00765277"/>
    <w:rsid w:val="00766B5B"/>
    <w:rsid w:val="00773526"/>
    <w:rsid w:val="00774CF7"/>
    <w:rsid w:val="007758D7"/>
    <w:rsid w:val="00775B9E"/>
    <w:rsid w:val="007763C6"/>
    <w:rsid w:val="007779F6"/>
    <w:rsid w:val="00780533"/>
    <w:rsid w:val="00782192"/>
    <w:rsid w:val="00785896"/>
    <w:rsid w:val="00794336"/>
    <w:rsid w:val="007A05E2"/>
    <w:rsid w:val="007A324E"/>
    <w:rsid w:val="007A32BD"/>
    <w:rsid w:val="007B1346"/>
    <w:rsid w:val="007B1D5A"/>
    <w:rsid w:val="007B2434"/>
    <w:rsid w:val="007B4A38"/>
    <w:rsid w:val="007B559A"/>
    <w:rsid w:val="007C15F8"/>
    <w:rsid w:val="007C382B"/>
    <w:rsid w:val="007C567A"/>
    <w:rsid w:val="007C57A7"/>
    <w:rsid w:val="007D0170"/>
    <w:rsid w:val="007D1C81"/>
    <w:rsid w:val="007D58DB"/>
    <w:rsid w:val="007D5C69"/>
    <w:rsid w:val="007D70F3"/>
    <w:rsid w:val="007E0D71"/>
    <w:rsid w:val="007E4BAF"/>
    <w:rsid w:val="007F0F4D"/>
    <w:rsid w:val="007F1FBD"/>
    <w:rsid w:val="007F632C"/>
    <w:rsid w:val="007F64C2"/>
    <w:rsid w:val="00801C79"/>
    <w:rsid w:val="00804760"/>
    <w:rsid w:val="00804954"/>
    <w:rsid w:val="00810F81"/>
    <w:rsid w:val="0081301B"/>
    <w:rsid w:val="00813D15"/>
    <w:rsid w:val="00814D9B"/>
    <w:rsid w:val="008162F3"/>
    <w:rsid w:val="00817D33"/>
    <w:rsid w:val="00817F29"/>
    <w:rsid w:val="008208C9"/>
    <w:rsid w:val="00826106"/>
    <w:rsid w:val="00835049"/>
    <w:rsid w:val="008356C9"/>
    <w:rsid w:val="008404E5"/>
    <w:rsid w:val="0084130E"/>
    <w:rsid w:val="00841C16"/>
    <w:rsid w:val="00842227"/>
    <w:rsid w:val="00847430"/>
    <w:rsid w:val="00852FF7"/>
    <w:rsid w:val="008554A9"/>
    <w:rsid w:val="00856762"/>
    <w:rsid w:val="00861481"/>
    <w:rsid w:val="00862A3E"/>
    <w:rsid w:val="008636A4"/>
    <w:rsid w:val="0086371A"/>
    <w:rsid w:val="00866297"/>
    <w:rsid w:val="00867158"/>
    <w:rsid w:val="00873962"/>
    <w:rsid w:val="00874A33"/>
    <w:rsid w:val="0087526A"/>
    <w:rsid w:val="0088616A"/>
    <w:rsid w:val="00892971"/>
    <w:rsid w:val="00892BA0"/>
    <w:rsid w:val="00892F9F"/>
    <w:rsid w:val="00893E97"/>
    <w:rsid w:val="00894F3D"/>
    <w:rsid w:val="008959D4"/>
    <w:rsid w:val="008A4317"/>
    <w:rsid w:val="008A47A8"/>
    <w:rsid w:val="008A687E"/>
    <w:rsid w:val="008B1FB3"/>
    <w:rsid w:val="008C6CD1"/>
    <w:rsid w:val="008D07CA"/>
    <w:rsid w:val="008D0B45"/>
    <w:rsid w:val="008D0FFB"/>
    <w:rsid w:val="008D3BB8"/>
    <w:rsid w:val="008D43F9"/>
    <w:rsid w:val="008D4BC2"/>
    <w:rsid w:val="008E375A"/>
    <w:rsid w:val="008F15B8"/>
    <w:rsid w:val="00902A3B"/>
    <w:rsid w:val="00906282"/>
    <w:rsid w:val="00911503"/>
    <w:rsid w:val="009119FF"/>
    <w:rsid w:val="0091449C"/>
    <w:rsid w:val="009146C4"/>
    <w:rsid w:val="00916098"/>
    <w:rsid w:val="00921346"/>
    <w:rsid w:val="00922371"/>
    <w:rsid w:val="009231CE"/>
    <w:rsid w:val="00924079"/>
    <w:rsid w:val="0092418E"/>
    <w:rsid w:val="00927570"/>
    <w:rsid w:val="00930806"/>
    <w:rsid w:val="0094637B"/>
    <w:rsid w:val="009518ED"/>
    <w:rsid w:val="00951BF3"/>
    <w:rsid w:val="00952C34"/>
    <w:rsid w:val="00955E50"/>
    <w:rsid w:val="00957750"/>
    <w:rsid w:val="0096731F"/>
    <w:rsid w:val="009704EF"/>
    <w:rsid w:val="00971B98"/>
    <w:rsid w:val="0097210D"/>
    <w:rsid w:val="009728B6"/>
    <w:rsid w:val="00972D04"/>
    <w:rsid w:val="00972FAB"/>
    <w:rsid w:val="0097581E"/>
    <w:rsid w:val="009806B7"/>
    <w:rsid w:val="009834AC"/>
    <w:rsid w:val="009837CC"/>
    <w:rsid w:val="009859BE"/>
    <w:rsid w:val="0098677B"/>
    <w:rsid w:val="00986FB1"/>
    <w:rsid w:val="00987772"/>
    <w:rsid w:val="009916D6"/>
    <w:rsid w:val="009919D6"/>
    <w:rsid w:val="009A2007"/>
    <w:rsid w:val="009A2991"/>
    <w:rsid w:val="009A6966"/>
    <w:rsid w:val="009A7F1E"/>
    <w:rsid w:val="009B0C9C"/>
    <w:rsid w:val="009B19C3"/>
    <w:rsid w:val="009B19ED"/>
    <w:rsid w:val="009B416E"/>
    <w:rsid w:val="009B46F3"/>
    <w:rsid w:val="009C1089"/>
    <w:rsid w:val="009C3E73"/>
    <w:rsid w:val="009C46EC"/>
    <w:rsid w:val="009D5753"/>
    <w:rsid w:val="009E3116"/>
    <w:rsid w:val="009F456B"/>
    <w:rsid w:val="009F4C95"/>
    <w:rsid w:val="00A023DC"/>
    <w:rsid w:val="00A02EA1"/>
    <w:rsid w:val="00A0308D"/>
    <w:rsid w:val="00A047D7"/>
    <w:rsid w:val="00A04B00"/>
    <w:rsid w:val="00A07901"/>
    <w:rsid w:val="00A07A8A"/>
    <w:rsid w:val="00A07AE1"/>
    <w:rsid w:val="00A13B3F"/>
    <w:rsid w:val="00A1658C"/>
    <w:rsid w:val="00A21230"/>
    <w:rsid w:val="00A32CA5"/>
    <w:rsid w:val="00A33420"/>
    <w:rsid w:val="00A34C71"/>
    <w:rsid w:val="00A3599A"/>
    <w:rsid w:val="00A3753A"/>
    <w:rsid w:val="00A401E3"/>
    <w:rsid w:val="00A419EF"/>
    <w:rsid w:val="00A44417"/>
    <w:rsid w:val="00A44C81"/>
    <w:rsid w:val="00A47060"/>
    <w:rsid w:val="00A474AD"/>
    <w:rsid w:val="00A47D87"/>
    <w:rsid w:val="00A51F5A"/>
    <w:rsid w:val="00A52C98"/>
    <w:rsid w:val="00A54026"/>
    <w:rsid w:val="00A606CE"/>
    <w:rsid w:val="00A61730"/>
    <w:rsid w:val="00A644FA"/>
    <w:rsid w:val="00A726A1"/>
    <w:rsid w:val="00A73EEB"/>
    <w:rsid w:val="00A7508A"/>
    <w:rsid w:val="00A7661F"/>
    <w:rsid w:val="00A76855"/>
    <w:rsid w:val="00A77218"/>
    <w:rsid w:val="00A825F8"/>
    <w:rsid w:val="00A82B1F"/>
    <w:rsid w:val="00A85175"/>
    <w:rsid w:val="00A9087F"/>
    <w:rsid w:val="00A95DE0"/>
    <w:rsid w:val="00A97182"/>
    <w:rsid w:val="00A97600"/>
    <w:rsid w:val="00AA4F83"/>
    <w:rsid w:val="00AA5A3C"/>
    <w:rsid w:val="00AA7461"/>
    <w:rsid w:val="00AA7664"/>
    <w:rsid w:val="00AB1279"/>
    <w:rsid w:val="00AB426D"/>
    <w:rsid w:val="00AB727E"/>
    <w:rsid w:val="00AB7DC6"/>
    <w:rsid w:val="00AC41A4"/>
    <w:rsid w:val="00AC5002"/>
    <w:rsid w:val="00AC5875"/>
    <w:rsid w:val="00AC72F7"/>
    <w:rsid w:val="00AD13DE"/>
    <w:rsid w:val="00AD1DC1"/>
    <w:rsid w:val="00AD4AEC"/>
    <w:rsid w:val="00AE1040"/>
    <w:rsid w:val="00AE4D6A"/>
    <w:rsid w:val="00AF0021"/>
    <w:rsid w:val="00AF39DC"/>
    <w:rsid w:val="00AF6EF9"/>
    <w:rsid w:val="00AF6F9F"/>
    <w:rsid w:val="00B0122F"/>
    <w:rsid w:val="00B03322"/>
    <w:rsid w:val="00B0370A"/>
    <w:rsid w:val="00B11DAC"/>
    <w:rsid w:val="00B16AD8"/>
    <w:rsid w:val="00B16E7C"/>
    <w:rsid w:val="00B16EDA"/>
    <w:rsid w:val="00B20190"/>
    <w:rsid w:val="00B208B3"/>
    <w:rsid w:val="00B22189"/>
    <w:rsid w:val="00B312CB"/>
    <w:rsid w:val="00B341F9"/>
    <w:rsid w:val="00B428A5"/>
    <w:rsid w:val="00B431D5"/>
    <w:rsid w:val="00B53345"/>
    <w:rsid w:val="00B67C92"/>
    <w:rsid w:val="00B72A1B"/>
    <w:rsid w:val="00B74FD3"/>
    <w:rsid w:val="00B772EF"/>
    <w:rsid w:val="00B83118"/>
    <w:rsid w:val="00B94BE8"/>
    <w:rsid w:val="00B9775C"/>
    <w:rsid w:val="00BA6811"/>
    <w:rsid w:val="00BB3F66"/>
    <w:rsid w:val="00BB6441"/>
    <w:rsid w:val="00BC17C4"/>
    <w:rsid w:val="00BC1B92"/>
    <w:rsid w:val="00BC314E"/>
    <w:rsid w:val="00BC50D1"/>
    <w:rsid w:val="00BC681C"/>
    <w:rsid w:val="00BD0801"/>
    <w:rsid w:val="00BD492F"/>
    <w:rsid w:val="00BD4A65"/>
    <w:rsid w:val="00BE33C7"/>
    <w:rsid w:val="00BF27F3"/>
    <w:rsid w:val="00BF332E"/>
    <w:rsid w:val="00BF6254"/>
    <w:rsid w:val="00C02345"/>
    <w:rsid w:val="00C03EE6"/>
    <w:rsid w:val="00C13B40"/>
    <w:rsid w:val="00C154B2"/>
    <w:rsid w:val="00C15AEB"/>
    <w:rsid w:val="00C2133A"/>
    <w:rsid w:val="00C24893"/>
    <w:rsid w:val="00C27F35"/>
    <w:rsid w:val="00C31064"/>
    <w:rsid w:val="00C34440"/>
    <w:rsid w:val="00C353D1"/>
    <w:rsid w:val="00C438EE"/>
    <w:rsid w:val="00C45212"/>
    <w:rsid w:val="00C5105B"/>
    <w:rsid w:val="00C54FB7"/>
    <w:rsid w:val="00C57796"/>
    <w:rsid w:val="00C60589"/>
    <w:rsid w:val="00C60C9C"/>
    <w:rsid w:val="00C65EAD"/>
    <w:rsid w:val="00C665AD"/>
    <w:rsid w:val="00C7134A"/>
    <w:rsid w:val="00C730AF"/>
    <w:rsid w:val="00C735A3"/>
    <w:rsid w:val="00C762AE"/>
    <w:rsid w:val="00C76521"/>
    <w:rsid w:val="00C8075F"/>
    <w:rsid w:val="00C82B45"/>
    <w:rsid w:val="00C84A47"/>
    <w:rsid w:val="00C86461"/>
    <w:rsid w:val="00C868F1"/>
    <w:rsid w:val="00C93F76"/>
    <w:rsid w:val="00CB52A1"/>
    <w:rsid w:val="00CB6329"/>
    <w:rsid w:val="00CB7F9B"/>
    <w:rsid w:val="00CC0B42"/>
    <w:rsid w:val="00CC2722"/>
    <w:rsid w:val="00CC606A"/>
    <w:rsid w:val="00CC60CE"/>
    <w:rsid w:val="00CD0BF8"/>
    <w:rsid w:val="00CD414B"/>
    <w:rsid w:val="00CE2097"/>
    <w:rsid w:val="00D03703"/>
    <w:rsid w:val="00D04A50"/>
    <w:rsid w:val="00D04D8E"/>
    <w:rsid w:val="00D053C5"/>
    <w:rsid w:val="00D056D2"/>
    <w:rsid w:val="00D10FDA"/>
    <w:rsid w:val="00D167A0"/>
    <w:rsid w:val="00D20F18"/>
    <w:rsid w:val="00D22210"/>
    <w:rsid w:val="00D22DF0"/>
    <w:rsid w:val="00D2420C"/>
    <w:rsid w:val="00D25ED0"/>
    <w:rsid w:val="00D40169"/>
    <w:rsid w:val="00D47422"/>
    <w:rsid w:val="00D51E9C"/>
    <w:rsid w:val="00D52A22"/>
    <w:rsid w:val="00D54BAA"/>
    <w:rsid w:val="00D54DB6"/>
    <w:rsid w:val="00D6204D"/>
    <w:rsid w:val="00D6272D"/>
    <w:rsid w:val="00D62B8D"/>
    <w:rsid w:val="00D63279"/>
    <w:rsid w:val="00D6363A"/>
    <w:rsid w:val="00D65249"/>
    <w:rsid w:val="00D71513"/>
    <w:rsid w:val="00D730F1"/>
    <w:rsid w:val="00D746B2"/>
    <w:rsid w:val="00D833F4"/>
    <w:rsid w:val="00D83DF0"/>
    <w:rsid w:val="00D8491E"/>
    <w:rsid w:val="00D85959"/>
    <w:rsid w:val="00D85B56"/>
    <w:rsid w:val="00D85ECB"/>
    <w:rsid w:val="00D8616D"/>
    <w:rsid w:val="00D90F5D"/>
    <w:rsid w:val="00D936F8"/>
    <w:rsid w:val="00DA1B4F"/>
    <w:rsid w:val="00DA1C8B"/>
    <w:rsid w:val="00DA235E"/>
    <w:rsid w:val="00DA2ADC"/>
    <w:rsid w:val="00DA32B5"/>
    <w:rsid w:val="00DA34D0"/>
    <w:rsid w:val="00DA478F"/>
    <w:rsid w:val="00DA69C5"/>
    <w:rsid w:val="00DA7E71"/>
    <w:rsid w:val="00DB12C1"/>
    <w:rsid w:val="00DB2C63"/>
    <w:rsid w:val="00DB5F36"/>
    <w:rsid w:val="00DB66B3"/>
    <w:rsid w:val="00DB692F"/>
    <w:rsid w:val="00DC4610"/>
    <w:rsid w:val="00DC6647"/>
    <w:rsid w:val="00DC667C"/>
    <w:rsid w:val="00DC68CA"/>
    <w:rsid w:val="00DC7235"/>
    <w:rsid w:val="00DD0681"/>
    <w:rsid w:val="00DD4A55"/>
    <w:rsid w:val="00DD6B08"/>
    <w:rsid w:val="00DE159B"/>
    <w:rsid w:val="00DE2918"/>
    <w:rsid w:val="00DE2C40"/>
    <w:rsid w:val="00DE71D0"/>
    <w:rsid w:val="00DF22D1"/>
    <w:rsid w:val="00DF3584"/>
    <w:rsid w:val="00DF49DC"/>
    <w:rsid w:val="00DF5060"/>
    <w:rsid w:val="00E0329D"/>
    <w:rsid w:val="00E12251"/>
    <w:rsid w:val="00E21E7E"/>
    <w:rsid w:val="00E262AF"/>
    <w:rsid w:val="00E26D24"/>
    <w:rsid w:val="00E2709A"/>
    <w:rsid w:val="00E33F56"/>
    <w:rsid w:val="00E40164"/>
    <w:rsid w:val="00E40BE2"/>
    <w:rsid w:val="00E41ECD"/>
    <w:rsid w:val="00E4274F"/>
    <w:rsid w:val="00E43B14"/>
    <w:rsid w:val="00E4595F"/>
    <w:rsid w:val="00E47B64"/>
    <w:rsid w:val="00E52B82"/>
    <w:rsid w:val="00E538CF"/>
    <w:rsid w:val="00E552F3"/>
    <w:rsid w:val="00E55FF7"/>
    <w:rsid w:val="00E56907"/>
    <w:rsid w:val="00E56CD2"/>
    <w:rsid w:val="00E6015F"/>
    <w:rsid w:val="00E71C31"/>
    <w:rsid w:val="00E77A01"/>
    <w:rsid w:val="00E80C76"/>
    <w:rsid w:val="00E85FA6"/>
    <w:rsid w:val="00E867AE"/>
    <w:rsid w:val="00E91110"/>
    <w:rsid w:val="00E91562"/>
    <w:rsid w:val="00E963C8"/>
    <w:rsid w:val="00EA0FF9"/>
    <w:rsid w:val="00EA3692"/>
    <w:rsid w:val="00EA7BB0"/>
    <w:rsid w:val="00EB00FF"/>
    <w:rsid w:val="00EB2E3D"/>
    <w:rsid w:val="00EB4C2C"/>
    <w:rsid w:val="00EB5A8D"/>
    <w:rsid w:val="00EC152A"/>
    <w:rsid w:val="00EC2DF9"/>
    <w:rsid w:val="00EC3D40"/>
    <w:rsid w:val="00EC56F2"/>
    <w:rsid w:val="00EC616D"/>
    <w:rsid w:val="00EC6B8F"/>
    <w:rsid w:val="00ED44AC"/>
    <w:rsid w:val="00ED64BA"/>
    <w:rsid w:val="00ED7623"/>
    <w:rsid w:val="00EE05C1"/>
    <w:rsid w:val="00EE060C"/>
    <w:rsid w:val="00EE0650"/>
    <w:rsid w:val="00EE4143"/>
    <w:rsid w:val="00EE4311"/>
    <w:rsid w:val="00EF0E0C"/>
    <w:rsid w:val="00EF524D"/>
    <w:rsid w:val="00EF5E3D"/>
    <w:rsid w:val="00F02261"/>
    <w:rsid w:val="00F027EB"/>
    <w:rsid w:val="00F03095"/>
    <w:rsid w:val="00F07883"/>
    <w:rsid w:val="00F109B3"/>
    <w:rsid w:val="00F11002"/>
    <w:rsid w:val="00F11285"/>
    <w:rsid w:val="00F155BA"/>
    <w:rsid w:val="00F21F0C"/>
    <w:rsid w:val="00F30434"/>
    <w:rsid w:val="00F33DE1"/>
    <w:rsid w:val="00F351FE"/>
    <w:rsid w:val="00F35C18"/>
    <w:rsid w:val="00F370AA"/>
    <w:rsid w:val="00F4025B"/>
    <w:rsid w:val="00F4337F"/>
    <w:rsid w:val="00F461D0"/>
    <w:rsid w:val="00F53346"/>
    <w:rsid w:val="00F543AE"/>
    <w:rsid w:val="00F55728"/>
    <w:rsid w:val="00F57F6D"/>
    <w:rsid w:val="00F63929"/>
    <w:rsid w:val="00F64B7E"/>
    <w:rsid w:val="00F73AB4"/>
    <w:rsid w:val="00F73BF4"/>
    <w:rsid w:val="00F73C88"/>
    <w:rsid w:val="00F7420D"/>
    <w:rsid w:val="00F74605"/>
    <w:rsid w:val="00F74FAC"/>
    <w:rsid w:val="00F761EF"/>
    <w:rsid w:val="00F820FB"/>
    <w:rsid w:val="00F82221"/>
    <w:rsid w:val="00F83F8B"/>
    <w:rsid w:val="00F8489A"/>
    <w:rsid w:val="00F851C6"/>
    <w:rsid w:val="00F86332"/>
    <w:rsid w:val="00F90CD0"/>
    <w:rsid w:val="00F9339E"/>
    <w:rsid w:val="00F941C7"/>
    <w:rsid w:val="00F94455"/>
    <w:rsid w:val="00F961E5"/>
    <w:rsid w:val="00FA304E"/>
    <w:rsid w:val="00FA5F7A"/>
    <w:rsid w:val="00FA73B6"/>
    <w:rsid w:val="00FB3B2B"/>
    <w:rsid w:val="00FC0533"/>
    <w:rsid w:val="00FC1CC3"/>
    <w:rsid w:val="00FC1FB9"/>
    <w:rsid w:val="00FC27F3"/>
    <w:rsid w:val="00FC689E"/>
    <w:rsid w:val="00FD2A01"/>
    <w:rsid w:val="00FD501B"/>
    <w:rsid w:val="00FE0AE7"/>
    <w:rsid w:val="00FE2E2F"/>
    <w:rsid w:val="00FE59D5"/>
    <w:rsid w:val="00FE5AF1"/>
    <w:rsid w:val="00FE68A4"/>
    <w:rsid w:val="00FF04ED"/>
    <w:rsid w:val="00FF5A6F"/>
    <w:rsid w:val="00FF69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93ACE"/>
  <w15:docId w15:val="{AD8CCEEF-916E-4BB2-88F3-BEC23F735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336"/>
  </w:style>
  <w:style w:type="paragraph" w:styleId="Heading1">
    <w:name w:val="heading 1"/>
    <w:basedOn w:val="Normal"/>
    <w:next w:val="Normal"/>
    <w:link w:val="Heading1Char"/>
    <w:uiPriority w:val="9"/>
    <w:qFormat/>
    <w:rsid w:val="007D70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22C4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1D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D99"/>
    <w:rPr>
      <w:rFonts w:ascii="Tahoma" w:hAnsi="Tahoma" w:cs="Tahoma"/>
      <w:sz w:val="16"/>
      <w:szCs w:val="16"/>
    </w:rPr>
  </w:style>
  <w:style w:type="character" w:customStyle="1" w:styleId="Heading1Char">
    <w:name w:val="Heading 1 Char"/>
    <w:basedOn w:val="DefaultParagraphFont"/>
    <w:link w:val="Heading1"/>
    <w:uiPriority w:val="9"/>
    <w:rsid w:val="007D70F3"/>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7D70F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D70F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5C1D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DAB"/>
  </w:style>
  <w:style w:type="paragraph" w:styleId="Footer">
    <w:name w:val="footer"/>
    <w:basedOn w:val="Normal"/>
    <w:link w:val="FooterChar"/>
    <w:uiPriority w:val="99"/>
    <w:unhideWhenUsed/>
    <w:rsid w:val="005C1D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DAB"/>
  </w:style>
  <w:style w:type="paragraph" w:styleId="TOCHeading">
    <w:name w:val="TOC Heading"/>
    <w:basedOn w:val="Heading1"/>
    <w:next w:val="Normal"/>
    <w:uiPriority w:val="39"/>
    <w:semiHidden/>
    <w:unhideWhenUsed/>
    <w:qFormat/>
    <w:rsid w:val="00522FC4"/>
    <w:pPr>
      <w:outlineLvl w:val="9"/>
    </w:pPr>
    <w:rPr>
      <w:lang w:eastAsia="ja-JP"/>
    </w:rPr>
  </w:style>
  <w:style w:type="paragraph" w:styleId="TOC1">
    <w:name w:val="toc 1"/>
    <w:basedOn w:val="Normal"/>
    <w:next w:val="Normal"/>
    <w:autoRedefine/>
    <w:uiPriority w:val="39"/>
    <w:unhideWhenUsed/>
    <w:qFormat/>
    <w:rsid w:val="00522FC4"/>
    <w:pPr>
      <w:spacing w:after="100"/>
    </w:pPr>
  </w:style>
  <w:style w:type="character" w:styleId="Hyperlink">
    <w:name w:val="Hyperlink"/>
    <w:basedOn w:val="DefaultParagraphFont"/>
    <w:uiPriority w:val="99"/>
    <w:unhideWhenUsed/>
    <w:rsid w:val="00522FC4"/>
    <w:rPr>
      <w:color w:val="0000FF" w:themeColor="hyperlink"/>
      <w:u w:val="single"/>
    </w:rPr>
  </w:style>
  <w:style w:type="paragraph" w:styleId="ListParagraph">
    <w:name w:val="List Paragraph"/>
    <w:basedOn w:val="Normal"/>
    <w:uiPriority w:val="34"/>
    <w:qFormat/>
    <w:rsid w:val="00682928"/>
    <w:pPr>
      <w:ind w:left="720"/>
      <w:contextualSpacing/>
    </w:pPr>
  </w:style>
  <w:style w:type="character" w:customStyle="1" w:styleId="Heading2Char">
    <w:name w:val="Heading 2 Char"/>
    <w:basedOn w:val="DefaultParagraphFont"/>
    <w:link w:val="Heading2"/>
    <w:uiPriority w:val="9"/>
    <w:rsid w:val="0095775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957750"/>
    <w:pPr>
      <w:spacing w:after="100"/>
      <w:ind w:left="220"/>
    </w:pPr>
  </w:style>
  <w:style w:type="paragraph" w:styleId="Caption">
    <w:name w:val="caption"/>
    <w:basedOn w:val="Normal"/>
    <w:next w:val="Normal"/>
    <w:uiPriority w:val="35"/>
    <w:unhideWhenUsed/>
    <w:qFormat/>
    <w:rsid w:val="0054560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222C46"/>
    <w:rPr>
      <w:rFonts w:asciiTheme="majorHAnsi" w:eastAsiaTheme="majorEastAsia" w:hAnsiTheme="majorHAnsi" w:cstheme="majorBidi"/>
      <w:b/>
      <w:bCs/>
      <w:color w:val="4F81BD" w:themeColor="accent1"/>
    </w:rPr>
  </w:style>
  <w:style w:type="table" w:styleId="TableGrid">
    <w:name w:val="Table Grid"/>
    <w:basedOn w:val="TableNormal"/>
    <w:uiPriority w:val="59"/>
    <w:rsid w:val="008B1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AB7DC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
    <w:name w:val="Medium List 2"/>
    <w:basedOn w:val="TableNormal"/>
    <w:uiPriority w:val="66"/>
    <w:rsid w:val="00367D5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3">
    <w:name w:val="toc 3"/>
    <w:basedOn w:val="Normal"/>
    <w:next w:val="Normal"/>
    <w:autoRedefine/>
    <w:uiPriority w:val="39"/>
    <w:unhideWhenUsed/>
    <w:qFormat/>
    <w:rsid w:val="001D5F0C"/>
    <w:pPr>
      <w:spacing w:after="100"/>
      <w:ind w:left="440"/>
    </w:pPr>
  </w:style>
  <w:style w:type="table" w:styleId="MediumShading2">
    <w:name w:val="Medium Shading 2"/>
    <w:basedOn w:val="TableNormal"/>
    <w:uiPriority w:val="64"/>
    <w:rsid w:val="0017123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171238"/>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styleId="FollowedHyperlink">
    <w:name w:val="FollowedHyperlink"/>
    <w:basedOn w:val="DefaultParagraphFont"/>
    <w:uiPriority w:val="99"/>
    <w:semiHidden/>
    <w:unhideWhenUsed/>
    <w:rsid w:val="00B94BE8"/>
    <w:rPr>
      <w:color w:val="800080" w:themeColor="followedHyperlink"/>
      <w:u w:val="single"/>
    </w:rPr>
  </w:style>
  <w:style w:type="character" w:styleId="UnresolvedMention">
    <w:name w:val="Unresolved Mention"/>
    <w:basedOn w:val="DefaultParagraphFont"/>
    <w:uiPriority w:val="99"/>
    <w:semiHidden/>
    <w:unhideWhenUsed/>
    <w:rsid w:val="00390678"/>
    <w:rPr>
      <w:color w:val="605E5C"/>
      <w:shd w:val="clear" w:color="auto" w:fill="E1DFDD"/>
    </w:rPr>
  </w:style>
  <w:style w:type="paragraph" w:styleId="NormalWeb">
    <w:name w:val="Normal (Web)"/>
    <w:basedOn w:val="Normal"/>
    <w:uiPriority w:val="99"/>
    <w:unhideWhenUsed/>
    <w:rsid w:val="00FE59D5"/>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Default">
    <w:name w:val="Default"/>
    <w:rsid w:val="007C57A7"/>
    <w:pPr>
      <w:autoSpaceDE w:val="0"/>
      <w:autoSpaceDN w:val="0"/>
      <w:adjustRightInd w:val="0"/>
      <w:spacing w:after="0" w:line="240" w:lineRule="auto"/>
    </w:pPr>
    <w:rPr>
      <w:rFonts w:ascii="Charis SIL" w:hAnsi="Charis SIL" w:cs="Charis SIL"/>
      <w:color w:val="000000"/>
      <w:sz w:val="24"/>
      <w:szCs w:val="24"/>
    </w:rPr>
  </w:style>
  <w:style w:type="paragraph" w:styleId="NoSpacing">
    <w:name w:val="No Spacing"/>
    <w:uiPriority w:val="1"/>
    <w:qFormat/>
    <w:rsid w:val="009806B7"/>
    <w:pPr>
      <w:spacing w:after="0" w:line="240" w:lineRule="auto"/>
    </w:pPr>
  </w:style>
  <w:style w:type="character" w:customStyle="1" w:styleId="cf01">
    <w:name w:val="cf01"/>
    <w:basedOn w:val="DefaultParagraphFont"/>
    <w:rsid w:val="00C86461"/>
    <w:rPr>
      <w:rFonts w:ascii="Segoe UI" w:hAnsi="Segoe UI" w:cs="Segoe UI" w:hint="default"/>
      <w:sz w:val="18"/>
      <w:szCs w:val="18"/>
    </w:rPr>
  </w:style>
  <w:style w:type="paragraph" w:styleId="FootnoteText">
    <w:name w:val="footnote text"/>
    <w:basedOn w:val="Normal"/>
    <w:link w:val="FootnoteTextChar"/>
    <w:uiPriority w:val="99"/>
    <w:semiHidden/>
    <w:unhideWhenUsed/>
    <w:rsid w:val="00B037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370A"/>
    <w:rPr>
      <w:sz w:val="20"/>
      <w:szCs w:val="20"/>
    </w:rPr>
  </w:style>
  <w:style w:type="character" w:styleId="FootnoteReference">
    <w:name w:val="footnote reference"/>
    <w:basedOn w:val="DefaultParagraphFont"/>
    <w:uiPriority w:val="99"/>
    <w:semiHidden/>
    <w:unhideWhenUsed/>
    <w:rsid w:val="00B0370A"/>
    <w:rPr>
      <w:vertAlign w:val="superscript"/>
    </w:rPr>
  </w:style>
  <w:style w:type="paragraph" w:styleId="TableofFigures">
    <w:name w:val="table of figures"/>
    <w:basedOn w:val="Normal"/>
    <w:next w:val="Normal"/>
    <w:uiPriority w:val="99"/>
    <w:unhideWhenUsed/>
    <w:rsid w:val="00EF524D"/>
    <w:pPr>
      <w:spacing w:after="0"/>
    </w:pPr>
  </w:style>
  <w:style w:type="paragraph" w:styleId="Revision">
    <w:name w:val="Revision"/>
    <w:hidden/>
    <w:uiPriority w:val="99"/>
    <w:semiHidden/>
    <w:rsid w:val="004B4E48"/>
    <w:pPr>
      <w:spacing w:after="0" w:line="240" w:lineRule="auto"/>
    </w:pPr>
  </w:style>
  <w:style w:type="character" w:styleId="CommentReference">
    <w:name w:val="annotation reference"/>
    <w:basedOn w:val="DefaultParagraphFont"/>
    <w:uiPriority w:val="99"/>
    <w:semiHidden/>
    <w:unhideWhenUsed/>
    <w:rsid w:val="00EA3692"/>
    <w:rPr>
      <w:sz w:val="16"/>
      <w:szCs w:val="16"/>
    </w:rPr>
  </w:style>
  <w:style w:type="paragraph" w:styleId="CommentText">
    <w:name w:val="annotation text"/>
    <w:basedOn w:val="Normal"/>
    <w:link w:val="CommentTextChar"/>
    <w:uiPriority w:val="99"/>
    <w:unhideWhenUsed/>
    <w:rsid w:val="00EA3692"/>
    <w:pPr>
      <w:spacing w:line="240" w:lineRule="auto"/>
    </w:pPr>
    <w:rPr>
      <w:sz w:val="20"/>
      <w:szCs w:val="20"/>
    </w:rPr>
  </w:style>
  <w:style w:type="character" w:customStyle="1" w:styleId="CommentTextChar">
    <w:name w:val="Comment Text Char"/>
    <w:basedOn w:val="DefaultParagraphFont"/>
    <w:link w:val="CommentText"/>
    <w:uiPriority w:val="99"/>
    <w:rsid w:val="00EA3692"/>
    <w:rPr>
      <w:sz w:val="20"/>
      <w:szCs w:val="20"/>
    </w:rPr>
  </w:style>
  <w:style w:type="paragraph" w:styleId="CommentSubject">
    <w:name w:val="annotation subject"/>
    <w:basedOn w:val="CommentText"/>
    <w:next w:val="CommentText"/>
    <w:link w:val="CommentSubjectChar"/>
    <w:uiPriority w:val="99"/>
    <w:semiHidden/>
    <w:unhideWhenUsed/>
    <w:rsid w:val="00EA3692"/>
    <w:rPr>
      <w:b/>
      <w:bCs/>
    </w:rPr>
  </w:style>
  <w:style w:type="character" w:customStyle="1" w:styleId="CommentSubjectChar">
    <w:name w:val="Comment Subject Char"/>
    <w:basedOn w:val="CommentTextChar"/>
    <w:link w:val="CommentSubject"/>
    <w:uiPriority w:val="99"/>
    <w:semiHidden/>
    <w:rsid w:val="00EA3692"/>
    <w:rPr>
      <w:b/>
      <w:bCs/>
      <w:sz w:val="20"/>
      <w:szCs w:val="20"/>
    </w:rPr>
  </w:style>
  <w:style w:type="character" w:customStyle="1" w:styleId="cf11">
    <w:name w:val="cf11"/>
    <w:basedOn w:val="DefaultParagraphFont"/>
    <w:rsid w:val="00137EF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8598">
      <w:bodyDiv w:val="1"/>
      <w:marLeft w:val="0"/>
      <w:marRight w:val="0"/>
      <w:marTop w:val="0"/>
      <w:marBottom w:val="0"/>
      <w:divBdr>
        <w:top w:val="none" w:sz="0" w:space="0" w:color="auto"/>
        <w:left w:val="none" w:sz="0" w:space="0" w:color="auto"/>
        <w:bottom w:val="none" w:sz="0" w:space="0" w:color="auto"/>
        <w:right w:val="none" w:sz="0" w:space="0" w:color="auto"/>
      </w:divBdr>
      <w:divsChild>
        <w:div w:id="1100027872">
          <w:marLeft w:val="0"/>
          <w:marRight w:val="0"/>
          <w:marTop w:val="0"/>
          <w:marBottom w:val="0"/>
          <w:divBdr>
            <w:top w:val="none" w:sz="0" w:space="0" w:color="auto"/>
            <w:left w:val="none" w:sz="0" w:space="0" w:color="auto"/>
            <w:bottom w:val="none" w:sz="0" w:space="0" w:color="auto"/>
            <w:right w:val="none" w:sz="0" w:space="0" w:color="auto"/>
          </w:divBdr>
          <w:divsChild>
            <w:div w:id="1822697096">
              <w:marLeft w:val="0"/>
              <w:marRight w:val="0"/>
              <w:marTop w:val="0"/>
              <w:marBottom w:val="0"/>
              <w:divBdr>
                <w:top w:val="none" w:sz="0" w:space="0" w:color="auto"/>
                <w:left w:val="none" w:sz="0" w:space="0" w:color="auto"/>
                <w:bottom w:val="none" w:sz="0" w:space="0" w:color="auto"/>
                <w:right w:val="none" w:sz="0" w:space="0" w:color="auto"/>
              </w:divBdr>
            </w:div>
            <w:div w:id="1001853906">
              <w:marLeft w:val="0"/>
              <w:marRight w:val="0"/>
              <w:marTop w:val="0"/>
              <w:marBottom w:val="0"/>
              <w:divBdr>
                <w:top w:val="none" w:sz="0" w:space="0" w:color="auto"/>
                <w:left w:val="none" w:sz="0" w:space="0" w:color="auto"/>
                <w:bottom w:val="none" w:sz="0" w:space="0" w:color="auto"/>
                <w:right w:val="none" w:sz="0" w:space="0" w:color="auto"/>
              </w:divBdr>
            </w:div>
            <w:div w:id="1860317673">
              <w:marLeft w:val="0"/>
              <w:marRight w:val="0"/>
              <w:marTop w:val="0"/>
              <w:marBottom w:val="0"/>
              <w:divBdr>
                <w:top w:val="none" w:sz="0" w:space="0" w:color="auto"/>
                <w:left w:val="none" w:sz="0" w:space="0" w:color="auto"/>
                <w:bottom w:val="none" w:sz="0" w:space="0" w:color="auto"/>
                <w:right w:val="none" w:sz="0" w:space="0" w:color="auto"/>
              </w:divBdr>
            </w:div>
            <w:div w:id="1518420874">
              <w:marLeft w:val="0"/>
              <w:marRight w:val="0"/>
              <w:marTop w:val="0"/>
              <w:marBottom w:val="0"/>
              <w:divBdr>
                <w:top w:val="none" w:sz="0" w:space="0" w:color="auto"/>
                <w:left w:val="none" w:sz="0" w:space="0" w:color="auto"/>
                <w:bottom w:val="none" w:sz="0" w:space="0" w:color="auto"/>
                <w:right w:val="none" w:sz="0" w:space="0" w:color="auto"/>
              </w:divBdr>
            </w:div>
            <w:div w:id="433987835">
              <w:marLeft w:val="0"/>
              <w:marRight w:val="0"/>
              <w:marTop w:val="0"/>
              <w:marBottom w:val="0"/>
              <w:divBdr>
                <w:top w:val="none" w:sz="0" w:space="0" w:color="auto"/>
                <w:left w:val="none" w:sz="0" w:space="0" w:color="auto"/>
                <w:bottom w:val="none" w:sz="0" w:space="0" w:color="auto"/>
                <w:right w:val="none" w:sz="0" w:space="0" w:color="auto"/>
              </w:divBdr>
            </w:div>
            <w:div w:id="1033076092">
              <w:marLeft w:val="0"/>
              <w:marRight w:val="0"/>
              <w:marTop w:val="0"/>
              <w:marBottom w:val="0"/>
              <w:divBdr>
                <w:top w:val="none" w:sz="0" w:space="0" w:color="auto"/>
                <w:left w:val="none" w:sz="0" w:space="0" w:color="auto"/>
                <w:bottom w:val="none" w:sz="0" w:space="0" w:color="auto"/>
                <w:right w:val="none" w:sz="0" w:space="0" w:color="auto"/>
              </w:divBdr>
            </w:div>
            <w:div w:id="922954116">
              <w:marLeft w:val="0"/>
              <w:marRight w:val="0"/>
              <w:marTop w:val="0"/>
              <w:marBottom w:val="0"/>
              <w:divBdr>
                <w:top w:val="none" w:sz="0" w:space="0" w:color="auto"/>
                <w:left w:val="none" w:sz="0" w:space="0" w:color="auto"/>
                <w:bottom w:val="none" w:sz="0" w:space="0" w:color="auto"/>
                <w:right w:val="none" w:sz="0" w:space="0" w:color="auto"/>
              </w:divBdr>
            </w:div>
            <w:div w:id="1037120407">
              <w:marLeft w:val="0"/>
              <w:marRight w:val="0"/>
              <w:marTop w:val="0"/>
              <w:marBottom w:val="0"/>
              <w:divBdr>
                <w:top w:val="none" w:sz="0" w:space="0" w:color="auto"/>
                <w:left w:val="none" w:sz="0" w:space="0" w:color="auto"/>
                <w:bottom w:val="none" w:sz="0" w:space="0" w:color="auto"/>
                <w:right w:val="none" w:sz="0" w:space="0" w:color="auto"/>
              </w:divBdr>
            </w:div>
            <w:div w:id="1155492393">
              <w:marLeft w:val="0"/>
              <w:marRight w:val="0"/>
              <w:marTop w:val="0"/>
              <w:marBottom w:val="0"/>
              <w:divBdr>
                <w:top w:val="none" w:sz="0" w:space="0" w:color="auto"/>
                <w:left w:val="none" w:sz="0" w:space="0" w:color="auto"/>
                <w:bottom w:val="none" w:sz="0" w:space="0" w:color="auto"/>
                <w:right w:val="none" w:sz="0" w:space="0" w:color="auto"/>
              </w:divBdr>
            </w:div>
            <w:div w:id="1362629267">
              <w:marLeft w:val="0"/>
              <w:marRight w:val="0"/>
              <w:marTop w:val="0"/>
              <w:marBottom w:val="0"/>
              <w:divBdr>
                <w:top w:val="none" w:sz="0" w:space="0" w:color="auto"/>
                <w:left w:val="none" w:sz="0" w:space="0" w:color="auto"/>
                <w:bottom w:val="none" w:sz="0" w:space="0" w:color="auto"/>
                <w:right w:val="none" w:sz="0" w:space="0" w:color="auto"/>
              </w:divBdr>
            </w:div>
            <w:div w:id="828441848">
              <w:marLeft w:val="0"/>
              <w:marRight w:val="0"/>
              <w:marTop w:val="0"/>
              <w:marBottom w:val="0"/>
              <w:divBdr>
                <w:top w:val="none" w:sz="0" w:space="0" w:color="auto"/>
                <w:left w:val="none" w:sz="0" w:space="0" w:color="auto"/>
                <w:bottom w:val="none" w:sz="0" w:space="0" w:color="auto"/>
                <w:right w:val="none" w:sz="0" w:space="0" w:color="auto"/>
              </w:divBdr>
            </w:div>
            <w:div w:id="876549893">
              <w:marLeft w:val="0"/>
              <w:marRight w:val="0"/>
              <w:marTop w:val="0"/>
              <w:marBottom w:val="0"/>
              <w:divBdr>
                <w:top w:val="none" w:sz="0" w:space="0" w:color="auto"/>
                <w:left w:val="none" w:sz="0" w:space="0" w:color="auto"/>
                <w:bottom w:val="none" w:sz="0" w:space="0" w:color="auto"/>
                <w:right w:val="none" w:sz="0" w:space="0" w:color="auto"/>
              </w:divBdr>
            </w:div>
            <w:div w:id="664094503">
              <w:marLeft w:val="0"/>
              <w:marRight w:val="0"/>
              <w:marTop w:val="0"/>
              <w:marBottom w:val="0"/>
              <w:divBdr>
                <w:top w:val="none" w:sz="0" w:space="0" w:color="auto"/>
                <w:left w:val="none" w:sz="0" w:space="0" w:color="auto"/>
                <w:bottom w:val="none" w:sz="0" w:space="0" w:color="auto"/>
                <w:right w:val="none" w:sz="0" w:space="0" w:color="auto"/>
              </w:divBdr>
            </w:div>
            <w:div w:id="837502724">
              <w:marLeft w:val="0"/>
              <w:marRight w:val="0"/>
              <w:marTop w:val="0"/>
              <w:marBottom w:val="0"/>
              <w:divBdr>
                <w:top w:val="none" w:sz="0" w:space="0" w:color="auto"/>
                <w:left w:val="none" w:sz="0" w:space="0" w:color="auto"/>
                <w:bottom w:val="none" w:sz="0" w:space="0" w:color="auto"/>
                <w:right w:val="none" w:sz="0" w:space="0" w:color="auto"/>
              </w:divBdr>
            </w:div>
            <w:div w:id="2052724248">
              <w:marLeft w:val="0"/>
              <w:marRight w:val="0"/>
              <w:marTop w:val="0"/>
              <w:marBottom w:val="0"/>
              <w:divBdr>
                <w:top w:val="none" w:sz="0" w:space="0" w:color="auto"/>
                <w:left w:val="none" w:sz="0" w:space="0" w:color="auto"/>
                <w:bottom w:val="none" w:sz="0" w:space="0" w:color="auto"/>
                <w:right w:val="none" w:sz="0" w:space="0" w:color="auto"/>
              </w:divBdr>
            </w:div>
            <w:div w:id="725908296">
              <w:marLeft w:val="0"/>
              <w:marRight w:val="0"/>
              <w:marTop w:val="0"/>
              <w:marBottom w:val="0"/>
              <w:divBdr>
                <w:top w:val="none" w:sz="0" w:space="0" w:color="auto"/>
                <w:left w:val="none" w:sz="0" w:space="0" w:color="auto"/>
                <w:bottom w:val="none" w:sz="0" w:space="0" w:color="auto"/>
                <w:right w:val="none" w:sz="0" w:space="0" w:color="auto"/>
              </w:divBdr>
            </w:div>
            <w:div w:id="919101825">
              <w:marLeft w:val="0"/>
              <w:marRight w:val="0"/>
              <w:marTop w:val="0"/>
              <w:marBottom w:val="0"/>
              <w:divBdr>
                <w:top w:val="none" w:sz="0" w:space="0" w:color="auto"/>
                <w:left w:val="none" w:sz="0" w:space="0" w:color="auto"/>
                <w:bottom w:val="none" w:sz="0" w:space="0" w:color="auto"/>
                <w:right w:val="none" w:sz="0" w:space="0" w:color="auto"/>
              </w:divBdr>
            </w:div>
            <w:div w:id="1189947037">
              <w:marLeft w:val="0"/>
              <w:marRight w:val="0"/>
              <w:marTop w:val="0"/>
              <w:marBottom w:val="0"/>
              <w:divBdr>
                <w:top w:val="none" w:sz="0" w:space="0" w:color="auto"/>
                <w:left w:val="none" w:sz="0" w:space="0" w:color="auto"/>
                <w:bottom w:val="none" w:sz="0" w:space="0" w:color="auto"/>
                <w:right w:val="none" w:sz="0" w:space="0" w:color="auto"/>
              </w:divBdr>
            </w:div>
            <w:div w:id="2002274821">
              <w:marLeft w:val="0"/>
              <w:marRight w:val="0"/>
              <w:marTop w:val="0"/>
              <w:marBottom w:val="0"/>
              <w:divBdr>
                <w:top w:val="none" w:sz="0" w:space="0" w:color="auto"/>
                <w:left w:val="none" w:sz="0" w:space="0" w:color="auto"/>
                <w:bottom w:val="none" w:sz="0" w:space="0" w:color="auto"/>
                <w:right w:val="none" w:sz="0" w:space="0" w:color="auto"/>
              </w:divBdr>
            </w:div>
            <w:div w:id="1361668431">
              <w:marLeft w:val="0"/>
              <w:marRight w:val="0"/>
              <w:marTop w:val="0"/>
              <w:marBottom w:val="0"/>
              <w:divBdr>
                <w:top w:val="none" w:sz="0" w:space="0" w:color="auto"/>
                <w:left w:val="none" w:sz="0" w:space="0" w:color="auto"/>
                <w:bottom w:val="none" w:sz="0" w:space="0" w:color="auto"/>
                <w:right w:val="none" w:sz="0" w:space="0" w:color="auto"/>
              </w:divBdr>
            </w:div>
            <w:div w:id="286081539">
              <w:marLeft w:val="0"/>
              <w:marRight w:val="0"/>
              <w:marTop w:val="0"/>
              <w:marBottom w:val="0"/>
              <w:divBdr>
                <w:top w:val="none" w:sz="0" w:space="0" w:color="auto"/>
                <w:left w:val="none" w:sz="0" w:space="0" w:color="auto"/>
                <w:bottom w:val="none" w:sz="0" w:space="0" w:color="auto"/>
                <w:right w:val="none" w:sz="0" w:space="0" w:color="auto"/>
              </w:divBdr>
            </w:div>
            <w:div w:id="2132360059">
              <w:marLeft w:val="0"/>
              <w:marRight w:val="0"/>
              <w:marTop w:val="0"/>
              <w:marBottom w:val="0"/>
              <w:divBdr>
                <w:top w:val="none" w:sz="0" w:space="0" w:color="auto"/>
                <w:left w:val="none" w:sz="0" w:space="0" w:color="auto"/>
                <w:bottom w:val="none" w:sz="0" w:space="0" w:color="auto"/>
                <w:right w:val="none" w:sz="0" w:space="0" w:color="auto"/>
              </w:divBdr>
            </w:div>
            <w:div w:id="1695381708">
              <w:marLeft w:val="0"/>
              <w:marRight w:val="0"/>
              <w:marTop w:val="0"/>
              <w:marBottom w:val="0"/>
              <w:divBdr>
                <w:top w:val="none" w:sz="0" w:space="0" w:color="auto"/>
                <w:left w:val="none" w:sz="0" w:space="0" w:color="auto"/>
                <w:bottom w:val="none" w:sz="0" w:space="0" w:color="auto"/>
                <w:right w:val="none" w:sz="0" w:space="0" w:color="auto"/>
              </w:divBdr>
            </w:div>
            <w:div w:id="1670405486">
              <w:marLeft w:val="0"/>
              <w:marRight w:val="0"/>
              <w:marTop w:val="0"/>
              <w:marBottom w:val="0"/>
              <w:divBdr>
                <w:top w:val="none" w:sz="0" w:space="0" w:color="auto"/>
                <w:left w:val="none" w:sz="0" w:space="0" w:color="auto"/>
                <w:bottom w:val="none" w:sz="0" w:space="0" w:color="auto"/>
                <w:right w:val="none" w:sz="0" w:space="0" w:color="auto"/>
              </w:divBdr>
            </w:div>
            <w:div w:id="1587687656">
              <w:marLeft w:val="0"/>
              <w:marRight w:val="0"/>
              <w:marTop w:val="0"/>
              <w:marBottom w:val="0"/>
              <w:divBdr>
                <w:top w:val="none" w:sz="0" w:space="0" w:color="auto"/>
                <w:left w:val="none" w:sz="0" w:space="0" w:color="auto"/>
                <w:bottom w:val="none" w:sz="0" w:space="0" w:color="auto"/>
                <w:right w:val="none" w:sz="0" w:space="0" w:color="auto"/>
              </w:divBdr>
            </w:div>
            <w:div w:id="957301499">
              <w:marLeft w:val="0"/>
              <w:marRight w:val="0"/>
              <w:marTop w:val="0"/>
              <w:marBottom w:val="0"/>
              <w:divBdr>
                <w:top w:val="none" w:sz="0" w:space="0" w:color="auto"/>
                <w:left w:val="none" w:sz="0" w:space="0" w:color="auto"/>
                <w:bottom w:val="none" w:sz="0" w:space="0" w:color="auto"/>
                <w:right w:val="none" w:sz="0" w:space="0" w:color="auto"/>
              </w:divBdr>
            </w:div>
            <w:div w:id="873036401">
              <w:marLeft w:val="0"/>
              <w:marRight w:val="0"/>
              <w:marTop w:val="0"/>
              <w:marBottom w:val="0"/>
              <w:divBdr>
                <w:top w:val="none" w:sz="0" w:space="0" w:color="auto"/>
                <w:left w:val="none" w:sz="0" w:space="0" w:color="auto"/>
                <w:bottom w:val="none" w:sz="0" w:space="0" w:color="auto"/>
                <w:right w:val="none" w:sz="0" w:space="0" w:color="auto"/>
              </w:divBdr>
            </w:div>
            <w:div w:id="17181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2422">
      <w:bodyDiv w:val="1"/>
      <w:marLeft w:val="0"/>
      <w:marRight w:val="0"/>
      <w:marTop w:val="0"/>
      <w:marBottom w:val="0"/>
      <w:divBdr>
        <w:top w:val="none" w:sz="0" w:space="0" w:color="auto"/>
        <w:left w:val="none" w:sz="0" w:space="0" w:color="auto"/>
        <w:bottom w:val="none" w:sz="0" w:space="0" w:color="auto"/>
        <w:right w:val="none" w:sz="0" w:space="0" w:color="auto"/>
      </w:divBdr>
      <w:divsChild>
        <w:div w:id="1032420351">
          <w:marLeft w:val="0"/>
          <w:marRight w:val="0"/>
          <w:marTop w:val="0"/>
          <w:marBottom w:val="0"/>
          <w:divBdr>
            <w:top w:val="none" w:sz="0" w:space="0" w:color="auto"/>
            <w:left w:val="none" w:sz="0" w:space="0" w:color="auto"/>
            <w:bottom w:val="none" w:sz="0" w:space="0" w:color="auto"/>
            <w:right w:val="none" w:sz="0" w:space="0" w:color="auto"/>
          </w:divBdr>
        </w:div>
      </w:divsChild>
    </w:div>
    <w:div w:id="346831727">
      <w:bodyDiv w:val="1"/>
      <w:marLeft w:val="0"/>
      <w:marRight w:val="0"/>
      <w:marTop w:val="0"/>
      <w:marBottom w:val="0"/>
      <w:divBdr>
        <w:top w:val="none" w:sz="0" w:space="0" w:color="auto"/>
        <w:left w:val="none" w:sz="0" w:space="0" w:color="auto"/>
        <w:bottom w:val="none" w:sz="0" w:space="0" w:color="auto"/>
        <w:right w:val="none" w:sz="0" w:space="0" w:color="auto"/>
      </w:divBdr>
      <w:divsChild>
        <w:div w:id="1986809942">
          <w:marLeft w:val="0"/>
          <w:marRight w:val="0"/>
          <w:marTop w:val="0"/>
          <w:marBottom w:val="0"/>
          <w:divBdr>
            <w:top w:val="none" w:sz="0" w:space="0" w:color="auto"/>
            <w:left w:val="none" w:sz="0" w:space="0" w:color="auto"/>
            <w:bottom w:val="none" w:sz="0" w:space="0" w:color="auto"/>
            <w:right w:val="none" w:sz="0" w:space="0" w:color="auto"/>
          </w:divBdr>
          <w:divsChild>
            <w:div w:id="2062434276">
              <w:marLeft w:val="0"/>
              <w:marRight w:val="0"/>
              <w:marTop w:val="0"/>
              <w:marBottom w:val="0"/>
              <w:divBdr>
                <w:top w:val="none" w:sz="0" w:space="0" w:color="auto"/>
                <w:left w:val="none" w:sz="0" w:space="0" w:color="auto"/>
                <w:bottom w:val="none" w:sz="0" w:space="0" w:color="auto"/>
                <w:right w:val="none" w:sz="0" w:space="0" w:color="auto"/>
              </w:divBdr>
            </w:div>
            <w:div w:id="760566183">
              <w:marLeft w:val="0"/>
              <w:marRight w:val="0"/>
              <w:marTop w:val="0"/>
              <w:marBottom w:val="0"/>
              <w:divBdr>
                <w:top w:val="none" w:sz="0" w:space="0" w:color="auto"/>
                <w:left w:val="none" w:sz="0" w:space="0" w:color="auto"/>
                <w:bottom w:val="none" w:sz="0" w:space="0" w:color="auto"/>
                <w:right w:val="none" w:sz="0" w:space="0" w:color="auto"/>
              </w:divBdr>
            </w:div>
            <w:div w:id="250748368">
              <w:marLeft w:val="0"/>
              <w:marRight w:val="0"/>
              <w:marTop w:val="0"/>
              <w:marBottom w:val="0"/>
              <w:divBdr>
                <w:top w:val="none" w:sz="0" w:space="0" w:color="auto"/>
                <w:left w:val="none" w:sz="0" w:space="0" w:color="auto"/>
                <w:bottom w:val="none" w:sz="0" w:space="0" w:color="auto"/>
                <w:right w:val="none" w:sz="0" w:space="0" w:color="auto"/>
              </w:divBdr>
            </w:div>
            <w:div w:id="1282492552">
              <w:marLeft w:val="0"/>
              <w:marRight w:val="0"/>
              <w:marTop w:val="0"/>
              <w:marBottom w:val="0"/>
              <w:divBdr>
                <w:top w:val="none" w:sz="0" w:space="0" w:color="auto"/>
                <w:left w:val="none" w:sz="0" w:space="0" w:color="auto"/>
                <w:bottom w:val="none" w:sz="0" w:space="0" w:color="auto"/>
                <w:right w:val="none" w:sz="0" w:space="0" w:color="auto"/>
              </w:divBdr>
            </w:div>
            <w:div w:id="336201499">
              <w:marLeft w:val="0"/>
              <w:marRight w:val="0"/>
              <w:marTop w:val="0"/>
              <w:marBottom w:val="0"/>
              <w:divBdr>
                <w:top w:val="none" w:sz="0" w:space="0" w:color="auto"/>
                <w:left w:val="none" w:sz="0" w:space="0" w:color="auto"/>
                <w:bottom w:val="none" w:sz="0" w:space="0" w:color="auto"/>
                <w:right w:val="none" w:sz="0" w:space="0" w:color="auto"/>
              </w:divBdr>
            </w:div>
            <w:div w:id="773786537">
              <w:marLeft w:val="0"/>
              <w:marRight w:val="0"/>
              <w:marTop w:val="0"/>
              <w:marBottom w:val="0"/>
              <w:divBdr>
                <w:top w:val="none" w:sz="0" w:space="0" w:color="auto"/>
                <w:left w:val="none" w:sz="0" w:space="0" w:color="auto"/>
                <w:bottom w:val="none" w:sz="0" w:space="0" w:color="auto"/>
                <w:right w:val="none" w:sz="0" w:space="0" w:color="auto"/>
              </w:divBdr>
            </w:div>
            <w:div w:id="1791048402">
              <w:marLeft w:val="0"/>
              <w:marRight w:val="0"/>
              <w:marTop w:val="0"/>
              <w:marBottom w:val="0"/>
              <w:divBdr>
                <w:top w:val="none" w:sz="0" w:space="0" w:color="auto"/>
                <w:left w:val="none" w:sz="0" w:space="0" w:color="auto"/>
                <w:bottom w:val="none" w:sz="0" w:space="0" w:color="auto"/>
                <w:right w:val="none" w:sz="0" w:space="0" w:color="auto"/>
              </w:divBdr>
            </w:div>
            <w:div w:id="523176992">
              <w:marLeft w:val="0"/>
              <w:marRight w:val="0"/>
              <w:marTop w:val="0"/>
              <w:marBottom w:val="0"/>
              <w:divBdr>
                <w:top w:val="none" w:sz="0" w:space="0" w:color="auto"/>
                <w:left w:val="none" w:sz="0" w:space="0" w:color="auto"/>
                <w:bottom w:val="none" w:sz="0" w:space="0" w:color="auto"/>
                <w:right w:val="none" w:sz="0" w:space="0" w:color="auto"/>
              </w:divBdr>
            </w:div>
            <w:div w:id="608198840">
              <w:marLeft w:val="0"/>
              <w:marRight w:val="0"/>
              <w:marTop w:val="0"/>
              <w:marBottom w:val="0"/>
              <w:divBdr>
                <w:top w:val="none" w:sz="0" w:space="0" w:color="auto"/>
                <w:left w:val="none" w:sz="0" w:space="0" w:color="auto"/>
                <w:bottom w:val="none" w:sz="0" w:space="0" w:color="auto"/>
                <w:right w:val="none" w:sz="0" w:space="0" w:color="auto"/>
              </w:divBdr>
            </w:div>
            <w:div w:id="202131898">
              <w:marLeft w:val="0"/>
              <w:marRight w:val="0"/>
              <w:marTop w:val="0"/>
              <w:marBottom w:val="0"/>
              <w:divBdr>
                <w:top w:val="none" w:sz="0" w:space="0" w:color="auto"/>
                <w:left w:val="none" w:sz="0" w:space="0" w:color="auto"/>
                <w:bottom w:val="none" w:sz="0" w:space="0" w:color="auto"/>
                <w:right w:val="none" w:sz="0" w:space="0" w:color="auto"/>
              </w:divBdr>
            </w:div>
            <w:div w:id="138111602">
              <w:marLeft w:val="0"/>
              <w:marRight w:val="0"/>
              <w:marTop w:val="0"/>
              <w:marBottom w:val="0"/>
              <w:divBdr>
                <w:top w:val="none" w:sz="0" w:space="0" w:color="auto"/>
                <w:left w:val="none" w:sz="0" w:space="0" w:color="auto"/>
                <w:bottom w:val="none" w:sz="0" w:space="0" w:color="auto"/>
                <w:right w:val="none" w:sz="0" w:space="0" w:color="auto"/>
              </w:divBdr>
            </w:div>
            <w:div w:id="879514621">
              <w:marLeft w:val="0"/>
              <w:marRight w:val="0"/>
              <w:marTop w:val="0"/>
              <w:marBottom w:val="0"/>
              <w:divBdr>
                <w:top w:val="none" w:sz="0" w:space="0" w:color="auto"/>
                <w:left w:val="none" w:sz="0" w:space="0" w:color="auto"/>
                <w:bottom w:val="none" w:sz="0" w:space="0" w:color="auto"/>
                <w:right w:val="none" w:sz="0" w:space="0" w:color="auto"/>
              </w:divBdr>
            </w:div>
            <w:div w:id="861667948">
              <w:marLeft w:val="0"/>
              <w:marRight w:val="0"/>
              <w:marTop w:val="0"/>
              <w:marBottom w:val="0"/>
              <w:divBdr>
                <w:top w:val="none" w:sz="0" w:space="0" w:color="auto"/>
                <w:left w:val="none" w:sz="0" w:space="0" w:color="auto"/>
                <w:bottom w:val="none" w:sz="0" w:space="0" w:color="auto"/>
                <w:right w:val="none" w:sz="0" w:space="0" w:color="auto"/>
              </w:divBdr>
            </w:div>
            <w:div w:id="1765833973">
              <w:marLeft w:val="0"/>
              <w:marRight w:val="0"/>
              <w:marTop w:val="0"/>
              <w:marBottom w:val="0"/>
              <w:divBdr>
                <w:top w:val="none" w:sz="0" w:space="0" w:color="auto"/>
                <w:left w:val="none" w:sz="0" w:space="0" w:color="auto"/>
                <w:bottom w:val="none" w:sz="0" w:space="0" w:color="auto"/>
                <w:right w:val="none" w:sz="0" w:space="0" w:color="auto"/>
              </w:divBdr>
            </w:div>
            <w:div w:id="1598710296">
              <w:marLeft w:val="0"/>
              <w:marRight w:val="0"/>
              <w:marTop w:val="0"/>
              <w:marBottom w:val="0"/>
              <w:divBdr>
                <w:top w:val="none" w:sz="0" w:space="0" w:color="auto"/>
                <w:left w:val="none" w:sz="0" w:space="0" w:color="auto"/>
                <w:bottom w:val="none" w:sz="0" w:space="0" w:color="auto"/>
                <w:right w:val="none" w:sz="0" w:space="0" w:color="auto"/>
              </w:divBdr>
            </w:div>
            <w:div w:id="1331448243">
              <w:marLeft w:val="0"/>
              <w:marRight w:val="0"/>
              <w:marTop w:val="0"/>
              <w:marBottom w:val="0"/>
              <w:divBdr>
                <w:top w:val="none" w:sz="0" w:space="0" w:color="auto"/>
                <w:left w:val="none" w:sz="0" w:space="0" w:color="auto"/>
                <w:bottom w:val="none" w:sz="0" w:space="0" w:color="auto"/>
                <w:right w:val="none" w:sz="0" w:space="0" w:color="auto"/>
              </w:divBdr>
            </w:div>
            <w:div w:id="103696106">
              <w:marLeft w:val="0"/>
              <w:marRight w:val="0"/>
              <w:marTop w:val="0"/>
              <w:marBottom w:val="0"/>
              <w:divBdr>
                <w:top w:val="none" w:sz="0" w:space="0" w:color="auto"/>
                <w:left w:val="none" w:sz="0" w:space="0" w:color="auto"/>
                <w:bottom w:val="none" w:sz="0" w:space="0" w:color="auto"/>
                <w:right w:val="none" w:sz="0" w:space="0" w:color="auto"/>
              </w:divBdr>
            </w:div>
            <w:div w:id="269320064">
              <w:marLeft w:val="0"/>
              <w:marRight w:val="0"/>
              <w:marTop w:val="0"/>
              <w:marBottom w:val="0"/>
              <w:divBdr>
                <w:top w:val="none" w:sz="0" w:space="0" w:color="auto"/>
                <w:left w:val="none" w:sz="0" w:space="0" w:color="auto"/>
                <w:bottom w:val="none" w:sz="0" w:space="0" w:color="auto"/>
                <w:right w:val="none" w:sz="0" w:space="0" w:color="auto"/>
              </w:divBdr>
            </w:div>
            <w:div w:id="1963028976">
              <w:marLeft w:val="0"/>
              <w:marRight w:val="0"/>
              <w:marTop w:val="0"/>
              <w:marBottom w:val="0"/>
              <w:divBdr>
                <w:top w:val="none" w:sz="0" w:space="0" w:color="auto"/>
                <w:left w:val="none" w:sz="0" w:space="0" w:color="auto"/>
                <w:bottom w:val="none" w:sz="0" w:space="0" w:color="auto"/>
                <w:right w:val="none" w:sz="0" w:space="0" w:color="auto"/>
              </w:divBdr>
            </w:div>
            <w:div w:id="714502203">
              <w:marLeft w:val="0"/>
              <w:marRight w:val="0"/>
              <w:marTop w:val="0"/>
              <w:marBottom w:val="0"/>
              <w:divBdr>
                <w:top w:val="none" w:sz="0" w:space="0" w:color="auto"/>
                <w:left w:val="none" w:sz="0" w:space="0" w:color="auto"/>
                <w:bottom w:val="none" w:sz="0" w:space="0" w:color="auto"/>
                <w:right w:val="none" w:sz="0" w:space="0" w:color="auto"/>
              </w:divBdr>
            </w:div>
            <w:div w:id="569577375">
              <w:marLeft w:val="0"/>
              <w:marRight w:val="0"/>
              <w:marTop w:val="0"/>
              <w:marBottom w:val="0"/>
              <w:divBdr>
                <w:top w:val="none" w:sz="0" w:space="0" w:color="auto"/>
                <w:left w:val="none" w:sz="0" w:space="0" w:color="auto"/>
                <w:bottom w:val="none" w:sz="0" w:space="0" w:color="auto"/>
                <w:right w:val="none" w:sz="0" w:space="0" w:color="auto"/>
              </w:divBdr>
            </w:div>
            <w:div w:id="1706444525">
              <w:marLeft w:val="0"/>
              <w:marRight w:val="0"/>
              <w:marTop w:val="0"/>
              <w:marBottom w:val="0"/>
              <w:divBdr>
                <w:top w:val="none" w:sz="0" w:space="0" w:color="auto"/>
                <w:left w:val="none" w:sz="0" w:space="0" w:color="auto"/>
                <w:bottom w:val="none" w:sz="0" w:space="0" w:color="auto"/>
                <w:right w:val="none" w:sz="0" w:space="0" w:color="auto"/>
              </w:divBdr>
            </w:div>
            <w:div w:id="105320082">
              <w:marLeft w:val="0"/>
              <w:marRight w:val="0"/>
              <w:marTop w:val="0"/>
              <w:marBottom w:val="0"/>
              <w:divBdr>
                <w:top w:val="none" w:sz="0" w:space="0" w:color="auto"/>
                <w:left w:val="none" w:sz="0" w:space="0" w:color="auto"/>
                <w:bottom w:val="none" w:sz="0" w:space="0" w:color="auto"/>
                <w:right w:val="none" w:sz="0" w:space="0" w:color="auto"/>
              </w:divBdr>
            </w:div>
            <w:div w:id="301079138">
              <w:marLeft w:val="0"/>
              <w:marRight w:val="0"/>
              <w:marTop w:val="0"/>
              <w:marBottom w:val="0"/>
              <w:divBdr>
                <w:top w:val="none" w:sz="0" w:space="0" w:color="auto"/>
                <w:left w:val="none" w:sz="0" w:space="0" w:color="auto"/>
                <w:bottom w:val="none" w:sz="0" w:space="0" w:color="auto"/>
                <w:right w:val="none" w:sz="0" w:space="0" w:color="auto"/>
              </w:divBdr>
            </w:div>
            <w:div w:id="664282790">
              <w:marLeft w:val="0"/>
              <w:marRight w:val="0"/>
              <w:marTop w:val="0"/>
              <w:marBottom w:val="0"/>
              <w:divBdr>
                <w:top w:val="none" w:sz="0" w:space="0" w:color="auto"/>
                <w:left w:val="none" w:sz="0" w:space="0" w:color="auto"/>
                <w:bottom w:val="none" w:sz="0" w:space="0" w:color="auto"/>
                <w:right w:val="none" w:sz="0" w:space="0" w:color="auto"/>
              </w:divBdr>
            </w:div>
            <w:div w:id="1029140151">
              <w:marLeft w:val="0"/>
              <w:marRight w:val="0"/>
              <w:marTop w:val="0"/>
              <w:marBottom w:val="0"/>
              <w:divBdr>
                <w:top w:val="none" w:sz="0" w:space="0" w:color="auto"/>
                <w:left w:val="none" w:sz="0" w:space="0" w:color="auto"/>
                <w:bottom w:val="none" w:sz="0" w:space="0" w:color="auto"/>
                <w:right w:val="none" w:sz="0" w:space="0" w:color="auto"/>
              </w:divBdr>
            </w:div>
            <w:div w:id="223764403">
              <w:marLeft w:val="0"/>
              <w:marRight w:val="0"/>
              <w:marTop w:val="0"/>
              <w:marBottom w:val="0"/>
              <w:divBdr>
                <w:top w:val="none" w:sz="0" w:space="0" w:color="auto"/>
                <w:left w:val="none" w:sz="0" w:space="0" w:color="auto"/>
                <w:bottom w:val="none" w:sz="0" w:space="0" w:color="auto"/>
                <w:right w:val="none" w:sz="0" w:space="0" w:color="auto"/>
              </w:divBdr>
            </w:div>
            <w:div w:id="2085565418">
              <w:marLeft w:val="0"/>
              <w:marRight w:val="0"/>
              <w:marTop w:val="0"/>
              <w:marBottom w:val="0"/>
              <w:divBdr>
                <w:top w:val="none" w:sz="0" w:space="0" w:color="auto"/>
                <w:left w:val="none" w:sz="0" w:space="0" w:color="auto"/>
                <w:bottom w:val="none" w:sz="0" w:space="0" w:color="auto"/>
                <w:right w:val="none" w:sz="0" w:space="0" w:color="auto"/>
              </w:divBdr>
            </w:div>
            <w:div w:id="576324490">
              <w:marLeft w:val="0"/>
              <w:marRight w:val="0"/>
              <w:marTop w:val="0"/>
              <w:marBottom w:val="0"/>
              <w:divBdr>
                <w:top w:val="none" w:sz="0" w:space="0" w:color="auto"/>
                <w:left w:val="none" w:sz="0" w:space="0" w:color="auto"/>
                <w:bottom w:val="none" w:sz="0" w:space="0" w:color="auto"/>
                <w:right w:val="none" w:sz="0" w:space="0" w:color="auto"/>
              </w:divBdr>
            </w:div>
            <w:div w:id="1063022586">
              <w:marLeft w:val="0"/>
              <w:marRight w:val="0"/>
              <w:marTop w:val="0"/>
              <w:marBottom w:val="0"/>
              <w:divBdr>
                <w:top w:val="none" w:sz="0" w:space="0" w:color="auto"/>
                <w:left w:val="none" w:sz="0" w:space="0" w:color="auto"/>
                <w:bottom w:val="none" w:sz="0" w:space="0" w:color="auto"/>
                <w:right w:val="none" w:sz="0" w:space="0" w:color="auto"/>
              </w:divBdr>
            </w:div>
            <w:div w:id="1904103375">
              <w:marLeft w:val="0"/>
              <w:marRight w:val="0"/>
              <w:marTop w:val="0"/>
              <w:marBottom w:val="0"/>
              <w:divBdr>
                <w:top w:val="none" w:sz="0" w:space="0" w:color="auto"/>
                <w:left w:val="none" w:sz="0" w:space="0" w:color="auto"/>
                <w:bottom w:val="none" w:sz="0" w:space="0" w:color="auto"/>
                <w:right w:val="none" w:sz="0" w:space="0" w:color="auto"/>
              </w:divBdr>
            </w:div>
            <w:div w:id="1733651032">
              <w:marLeft w:val="0"/>
              <w:marRight w:val="0"/>
              <w:marTop w:val="0"/>
              <w:marBottom w:val="0"/>
              <w:divBdr>
                <w:top w:val="none" w:sz="0" w:space="0" w:color="auto"/>
                <w:left w:val="none" w:sz="0" w:space="0" w:color="auto"/>
                <w:bottom w:val="none" w:sz="0" w:space="0" w:color="auto"/>
                <w:right w:val="none" w:sz="0" w:space="0" w:color="auto"/>
              </w:divBdr>
            </w:div>
            <w:div w:id="14515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9561">
      <w:bodyDiv w:val="1"/>
      <w:marLeft w:val="0"/>
      <w:marRight w:val="0"/>
      <w:marTop w:val="0"/>
      <w:marBottom w:val="0"/>
      <w:divBdr>
        <w:top w:val="none" w:sz="0" w:space="0" w:color="auto"/>
        <w:left w:val="none" w:sz="0" w:space="0" w:color="auto"/>
        <w:bottom w:val="none" w:sz="0" w:space="0" w:color="auto"/>
        <w:right w:val="none" w:sz="0" w:space="0" w:color="auto"/>
      </w:divBdr>
      <w:divsChild>
        <w:div w:id="634945265">
          <w:marLeft w:val="0"/>
          <w:marRight w:val="0"/>
          <w:marTop w:val="0"/>
          <w:marBottom w:val="0"/>
          <w:divBdr>
            <w:top w:val="none" w:sz="0" w:space="0" w:color="auto"/>
            <w:left w:val="none" w:sz="0" w:space="0" w:color="auto"/>
            <w:bottom w:val="none" w:sz="0" w:space="0" w:color="auto"/>
            <w:right w:val="none" w:sz="0" w:space="0" w:color="auto"/>
          </w:divBdr>
        </w:div>
      </w:divsChild>
    </w:div>
    <w:div w:id="821963709">
      <w:bodyDiv w:val="1"/>
      <w:marLeft w:val="0"/>
      <w:marRight w:val="0"/>
      <w:marTop w:val="0"/>
      <w:marBottom w:val="0"/>
      <w:divBdr>
        <w:top w:val="none" w:sz="0" w:space="0" w:color="auto"/>
        <w:left w:val="none" w:sz="0" w:space="0" w:color="auto"/>
        <w:bottom w:val="none" w:sz="0" w:space="0" w:color="auto"/>
        <w:right w:val="none" w:sz="0" w:space="0" w:color="auto"/>
      </w:divBdr>
    </w:div>
    <w:div w:id="891228892">
      <w:bodyDiv w:val="1"/>
      <w:marLeft w:val="0"/>
      <w:marRight w:val="0"/>
      <w:marTop w:val="0"/>
      <w:marBottom w:val="0"/>
      <w:divBdr>
        <w:top w:val="none" w:sz="0" w:space="0" w:color="auto"/>
        <w:left w:val="none" w:sz="0" w:space="0" w:color="auto"/>
        <w:bottom w:val="none" w:sz="0" w:space="0" w:color="auto"/>
        <w:right w:val="none" w:sz="0" w:space="0" w:color="auto"/>
      </w:divBdr>
    </w:div>
    <w:div w:id="987366510">
      <w:bodyDiv w:val="1"/>
      <w:marLeft w:val="0"/>
      <w:marRight w:val="0"/>
      <w:marTop w:val="0"/>
      <w:marBottom w:val="0"/>
      <w:divBdr>
        <w:top w:val="none" w:sz="0" w:space="0" w:color="auto"/>
        <w:left w:val="none" w:sz="0" w:space="0" w:color="auto"/>
        <w:bottom w:val="none" w:sz="0" w:space="0" w:color="auto"/>
        <w:right w:val="none" w:sz="0" w:space="0" w:color="auto"/>
      </w:divBdr>
      <w:divsChild>
        <w:div w:id="1686788327">
          <w:marLeft w:val="0"/>
          <w:marRight w:val="0"/>
          <w:marTop w:val="0"/>
          <w:marBottom w:val="0"/>
          <w:divBdr>
            <w:top w:val="none" w:sz="0" w:space="0" w:color="auto"/>
            <w:left w:val="none" w:sz="0" w:space="0" w:color="auto"/>
            <w:bottom w:val="none" w:sz="0" w:space="0" w:color="auto"/>
            <w:right w:val="none" w:sz="0" w:space="0" w:color="auto"/>
          </w:divBdr>
        </w:div>
      </w:divsChild>
    </w:div>
    <w:div w:id="1209999753">
      <w:bodyDiv w:val="1"/>
      <w:marLeft w:val="0"/>
      <w:marRight w:val="0"/>
      <w:marTop w:val="0"/>
      <w:marBottom w:val="0"/>
      <w:divBdr>
        <w:top w:val="none" w:sz="0" w:space="0" w:color="auto"/>
        <w:left w:val="none" w:sz="0" w:space="0" w:color="auto"/>
        <w:bottom w:val="none" w:sz="0" w:space="0" w:color="auto"/>
        <w:right w:val="none" w:sz="0" w:space="0" w:color="auto"/>
      </w:divBdr>
    </w:div>
    <w:div w:id="1465613642">
      <w:bodyDiv w:val="1"/>
      <w:marLeft w:val="0"/>
      <w:marRight w:val="0"/>
      <w:marTop w:val="0"/>
      <w:marBottom w:val="0"/>
      <w:divBdr>
        <w:top w:val="none" w:sz="0" w:space="0" w:color="auto"/>
        <w:left w:val="none" w:sz="0" w:space="0" w:color="auto"/>
        <w:bottom w:val="none" w:sz="0" w:space="0" w:color="auto"/>
        <w:right w:val="none" w:sz="0" w:space="0" w:color="auto"/>
      </w:divBdr>
    </w:div>
    <w:div w:id="1575434134">
      <w:bodyDiv w:val="1"/>
      <w:marLeft w:val="0"/>
      <w:marRight w:val="0"/>
      <w:marTop w:val="0"/>
      <w:marBottom w:val="0"/>
      <w:divBdr>
        <w:top w:val="none" w:sz="0" w:space="0" w:color="auto"/>
        <w:left w:val="none" w:sz="0" w:space="0" w:color="auto"/>
        <w:bottom w:val="none" w:sz="0" w:space="0" w:color="auto"/>
        <w:right w:val="none" w:sz="0" w:space="0" w:color="auto"/>
      </w:divBdr>
      <w:divsChild>
        <w:div w:id="351153141">
          <w:marLeft w:val="0"/>
          <w:marRight w:val="0"/>
          <w:marTop w:val="0"/>
          <w:marBottom w:val="0"/>
          <w:divBdr>
            <w:top w:val="none" w:sz="0" w:space="0" w:color="auto"/>
            <w:left w:val="none" w:sz="0" w:space="0" w:color="auto"/>
            <w:bottom w:val="none" w:sz="0" w:space="0" w:color="auto"/>
            <w:right w:val="none" w:sz="0" w:space="0" w:color="auto"/>
          </w:divBdr>
          <w:divsChild>
            <w:div w:id="351105222">
              <w:marLeft w:val="0"/>
              <w:marRight w:val="0"/>
              <w:marTop w:val="0"/>
              <w:marBottom w:val="0"/>
              <w:divBdr>
                <w:top w:val="none" w:sz="0" w:space="0" w:color="auto"/>
                <w:left w:val="none" w:sz="0" w:space="0" w:color="auto"/>
                <w:bottom w:val="none" w:sz="0" w:space="0" w:color="auto"/>
                <w:right w:val="none" w:sz="0" w:space="0" w:color="auto"/>
              </w:divBdr>
              <w:divsChild>
                <w:div w:id="1343047612">
                  <w:marLeft w:val="0"/>
                  <w:marRight w:val="0"/>
                  <w:marTop w:val="0"/>
                  <w:marBottom w:val="0"/>
                  <w:divBdr>
                    <w:top w:val="none" w:sz="0" w:space="0" w:color="auto"/>
                    <w:left w:val="none" w:sz="0" w:space="0" w:color="auto"/>
                    <w:bottom w:val="none" w:sz="0" w:space="0" w:color="auto"/>
                    <w:right w:val="none" w:sz="0" w:space="0" w:color="auto"/>
                  </w:divBdr>
                  <w:divsChild>
                    <w:div w:id="15316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279705">
      <w:bodyDiv w:val="1"/>
      <w:marLeft w:val="0"/>
      <w:marRight w:val="0"/>
      <w:marTop w:val="0"/>
      <w:marBottom w:val="0"/>
      <w:divBdr>
        <w:top w:val="none" w:sz="0" w:space="0" w:color="auto"/>
        <w:left w:val="none" w:sz="0" w:space="0" w:color="auto"/>
        <w:bottom w:val="none" w:sz="0" w:space="0" w:color="auto"/>
        <w:right w:val="none" w:sz="0" w:space="0" w:color="auto"/>
      </w:divBdr>
      <w:divsChild>
        <w:div w:id="1168666664">
          <w:marLeft w:val="0"/>
          <w:marRight w:val="0"/>
          <w:marTop w:val="0"/>
          <w:marBottom w:val="0"/>
          <w:divBdr>
            <w:top w:val="none" w:sz="0" w:space="0" w:color="auto"/>
            <w:left w:val="none" w:sz="0" w:space="0" w:color="auto"/>
            <w:bottom w:val="none" w:sz="0" w:space="0" w:color="auto"/>
            <w:right w:val="none" w:sz="0" w:space="0" w:color="auto"/>
          </w:divBdr>
          <w:divsChild>
            <w:div w:id="791291688">
              <w:marLeft w:val="0"/>
              <w:marRight w:val="0"/>
              <w:marTop w:val="0"/>
              <w:marBottom w:val="0"/>
              <w:divBdr>
                <w:top w:val="none" w:sz="0" w:space="0" w:color="auto"/>
                <w:left w:val="none" w:sz="0" w:space="0" w:color="auto"/>
                <w:bottom w:val="none" w:sz="0" w:space="0" w:color="auto"/>
                <w:right w:val="none" w:sz="0" w:space="0" w:color="auto"/>
              </w:divBdr>
            </w:div>
            <w:div w:id="1169097870">
              <w:marLeft w:val="0"/>
              <w:marRight w:val="0"/>
              <w:marTop w:val="0"/>
              <w:marBottom w:val="0"/>
              <w:divBdr>
                <w:top w:val="none" w:sz="0" w:space="0" w:color="auto"/>
                <w:left w:val="none" w:sz="0" w:space="0" w:color="auto"/>
                <w:bottom w:val="none" w:sz="0" w:space="0" w:color="auto"/>
                <w:right w:val="none" w:sz="0" w:space="0" w:color="auto"/>
              </w:divBdr>
            </w:div>
            <w:div w:id="1045257216">
              <w:marLeft w:val="0"/>
              <w:marRight w:val="0"/>
              <w:marTop w:val="0"/>
              <w:marBottom w:val="0"/>
              <w:divBdr>
                <w:top w:val="none" w:sz="0" w:space="0" w:color="auto"/>
                <w:left w:val="none" w:sz="0" w:space="0" w:color="auto"/>
                <w:bottom w:val="none" w:sz="0" w:space="0" w:color="auto"/>
                <w:right w:val="none" w:sz="0" w:space="0" w:color="auto"/>
              </w:divBdr>
            </w:div>
            <w:div w:id="108746929">
              <w:marLeft w:val="0"/>
              <w:marRight w:val="0"/>
              <w:marTop w:val="0"/>
              <w:marBottom w:val="0"/>
              <w:divBdr>
                <w:top w:val="none" w:sz="0" w:space="0" w:color="auto"/>
                <w:left w:val="none" w:sz="0" w:space="0" w:color="auto"/>
                <w:bottom w:val="none" w:sz="0" w:space="0" w:color="auto"/>
                <w:right w:val="none" w:sz="0" w:space="0" w:color="auto"/>
              </w:divBdr>
            </w:div>
            <w:div w:id="747311857">
              <w:marLeft w:val="0"/>
              <w:marRight w:val="0"/>
              <w:marTop w:val="0"/>
              <w:marBottom w:val="0"/>
              <w:divBdr>
                <w:top w:val="none" w:sz="0" w:space="0" w:color="auto"/>
                <w:left w:val="none" w:sz="0" w:space="0" w:color="auto"/>
                <w:bottom w:val="none" w:sz="0" w:space="0" w:color="auto"/>
                <w:right w:val="none" w:sz="0" w:space="0" w:color="auto"/>
              </w:divBdr>
            </w:div>
            <w:div w:id="570697743">
              <w:marLeft w:val="0"/>
              <w:marRight w:val="0"/>
              <w:marTop w:val="0"/>
              <w:marBottom w:val="0"/>
              <w:divBdr>
                <w:top w:val="none" w:sz="0" w:space="0" w:color="auto"/>
                <w:left w:val="none" w:sz="0" w:space="0" w:color="auto"/>
                <w:bottom w:val="none" w:sz="0" w:space="0" w:color="auto"/>
                <w:right w:val="none" w:sz="0" w:space="0" w:color="auto"/>
              </w:divBdr>
            </w:div>
            <w:div w:id="1389375871">
              <w:marLeft w:val="0"/>
              <w:marRight w:val="0"/>
              <w:marTop w:val="0"/>
              <w:marBottom w:val="0"/>
              <w:divBdr>
                <w:top w:val="none" w:sz="0" w:space="0" w:color="auto"/>
                <w:left w:val="none" w:sz="0" w:space="0" w:color="auto"/>
                <w:bottom w:val="none" w:sz="0" w:space="0" w:color="auto"/>
                <w:right w:val="none" w:sz="0" w:space="0" w:color="auto"/>
              </w:divBdr>
            </w:div>
            <w:div w:id="2111001949">
              <w:marLeft w:val="0"/>
              <w:marRight w:val="0"/>
              <w:marTop w:val="0"/>
              <w:marBottom w:val="0"/>
              <w:divBdr>
                <w:top w:val="none" w:sz="0" w:space="0" w:color="auto"/>
                <w:left w:val="none" w:sz="0" w:space="0" w:color="auto"/>
                <w:bottom w:val="none" w:sz="0" w:space="0" w:color="auto"/>
                <w:right w:val="none" w:sz="0" w:space="0" w:color="auto"/>
              </w:divBdr>
            </w:div>
            <w:div w:id="1975790222">
              <w:marLeft w:val="0"/>
              <w:marRight w:val="0"/>
              <w:marTop w:val="0"/>
              <w:marBottom w:val="0"/>
              <w:divBdr>
                <w:top w:val="none" w:sz="0" w:space="0" w:color="auto"/>
                <w:left w:val="none" w:sz="0" w:space="0" w:color="auto"/>
                <w:bottom w:val="none" w:sz="0" w:space="0" w:color="auto"/>
                <w:right w:val="none" w:sz="0" w:space="0" w:color="auto"/>
              </w:divBdr>
            </w:div>
            <w:div w:id="617613018">
              <w:marLeft w:val="0"/>
              <w:marRight w:val="0"/>
              <w:marTop w:val="0"/>
              <w:marBottom w:val="0"/>
              <w:divBdr>
                <w:top w:val="none" w:sz="0" w:space="0" w:color="auto"/>
                <w:left w:val="none" w:sz="0" w:space="0" w:color="auto"/>
                <w:bottom w:val="none" w:sz="0" w:space="0" w:color="auto"/>
                <w:right w:val="none" w:sz="0" w:space="0" w:color="auto"/>
              </w:divBdr>
            </w:div>
            <w:div w:id="1598126538">
              <w:marLeft w:val="0"/>
              <w:marRight w:val="0"/>
              <w:marTop w:val="0"/>
              <w:marBottom w:val="0"/>
              <w:divBdr>
                <w:top w:val="none" w:sz="0" w:space="0" w:color="auto"/>
                <w:left w:val="none" w:sz="0" w:space="0" w:color="auto"/>
                <w:bottom w:val="none" w:sz="0" w:space="0" w:color="auto"/>
                <w:right w:val="none" w:sz="0" w:space="0" w:color="auto"/>
              </w:divBdr>
            </w:div>
            <w:div w:id="1437368308">
              <w:marLeft w:val="0"/>
              <w:marRight w:val="0"/>
              <w:marTop w:val="0"/>
              <w:marBottom w:val="0"/>
              <w:divBdr>
                <w:top w:val="none" w:sz="0" w:space="0" w:color="auto"/>
                <w:left w:val="none" w:sz="0" w:space="0" w:color="auto"/>
                <w:bottom w:val="none" w:sz="0" w:space="0" w:color="auto"/>
                <w:right w:val="none" w:sz="0" w:space="0" w:color="auto"/>
              </w:divBdr>
            </w:div>
            <w:div w:id="1683240962">
              <w:marLeft w:val="0"/>
              <w:marRight w:val="0"/>
              <w:marTop w:val="0"/>
              <w:marBottom w:val="0"/>
              <w:divBdr>
                <w:top w:val="none" w:sz="0" w:space="0" w:color="auto"/>
                <w:left w:val="none" w:sz="0" w:space="0" w:color="auto"/>
                <w:bottom w:val="none" w:sz="0" w:space="0" w:color="auto"/>
                <w:right w:val="none" w:sz="0" w:space="0" w:color="auto"/>
              </w:divBdr>
            </w:div>
            <w:div w:id="1186410485">
              <w:marLeft w:val="0"/>
              <w:marRight w:val="0"/>
              <w:marTop w:val="0"/>
              <w:marBottom w:val="0"/>
              <w:divBdr>
                <w:top w:val="none" w:sz="0" w:space="0" w:color="auto"/>
                <w:left w:val="none" w:sz="0" w:space="0" w:color="auto"/>
                <w:bottom w:val="none" w:sz="0" w:space="0" w:color="auto"/>
                <w:right w:val="none" w:sz="0" w:space="0" w:color="auto"/>
              </w:divBdr>
            </w:div>
            <w:div w:id="1850827729">
              <w:marLeft w:val="0"/>
              <w:marRight w:val="0"/>
              <w:marTop w:val="0"/>
              <w:marBottom w:val="0"/>
              <w:divBdr>
                <w:top w:val="none" w:sz="0" w:space="0" w:color="auto"/>
                <w:left w:val="none" w:sz="0" w:space="0" w:color="auto"/>
                <w:bottom w:val="none" w:sz="0" w:space="0" w:color="auto"/>
                <w:right w:val="none" w:sz="0" w:space="0" w:color="auto"/>
              </w:divBdr>
            </w:div>
            <w:div w:id="2013877294">
              <w:marLeft w:val="0"/>
              <w:marRight w:val="0"/>
              <w:marTop w:val="0"/>
              <w:marBottom w:val="0"/>
              <w:divBdr>
                <w:top w:val="none" w:sz="0" w:space="0" w:color="auto"/>
                <w:left w:val="none" w:sz="0" w:space="0" w:color="auto"/>
                <w:bottom w:val="none" w:sz="0" w:space="0" w:color="auto"/>
                <w:right w:val="none" w:sz="0" w:space="0" w:color="auto"/>
              </w:divBdr>
            </w:div>
            <w:div w:id="316609990">
              <w:marLeft w:val="0"/>
              <w:marRight w:val="0"/>
              <w:marTop w:val="0"/>
              <w:marBottom w:val="0"/>
              <w:divBdr>
                <w:top w:val="none" w:sz="0" w:space="0" w:color="auto"/>
                <w:left w:val="none" w:sz="0" w:space="0" w:color="auto"/>
                <w:bottom w:val="none" w:sz="0" w:space="0" w:color="auto"/>
                <w:right w:val="none" w:sz="0" w:space="0" w:color="auto"/>
              </w:divBdr>
            </w:div>
            <w:div w:id="1555308715">
              <w:marLeft w:val="0"/>
              <w:marRight w:val="0"/>
              <w:marTop w:val="0"/>
              <w:marBottom w:val="0"/>
              <w:divBdr>
                <w:top w:val="none" w:sz="0" w:space="0" w:color="auto"/>
                <w:left w:val="none" w:sz="0" w:space="0" w:color="auto"/>
                <w:bottom w:val="none" w:sz="0" w:space="0" w:color="auto"/>
                <w:right w:val="none" w:sz="0" w:space="0" w:color="auto"/>
              </w:divBdr>
            </w:div>
            <w:div w:id="1118645553">
              <w:marLeft w:val="0"/>
              <w:marRight w:val="0"/>
              <w:marTop w:val="0"/>
              <w:marBottom w:val="0"/>
              <w:divBdr>
                <w:top w:val="none" w:sz="0" w:space="0" w:color="auto"/>
                <w:left w:val="none" w:sz="0" w:space="0" w:color="auto"/>
                <w:bottom w:val="none" w:sz="0" w:space="0" w:color="auto"/>
                <w:right w:val="none" w:sz="0" w:space="0" w:color="auto"/>
              </w:divBdr>
            </w:div>
            <w:div w:id="874660238">
              <w:marLeft w:val="0"/>
              <w:marRight w:val="0"/>
              <w:marTop w:val="0"/>
              <w:marBottom w:val="0"/>
              <w:divBdr>
                <w:top w:val="none" w:sz="0" w:space="0" w:color="auto"/>
                <w:left w:val="none" w:sz="0" w:space="0" w:color="auto"/>
                <w:bottom w:val="none" w:sz="0" w:space="0" w:color="auto"/>
                <w:right w:val="none" w:sz="0" w:space="0" w:color="auto"/>
              </w:divBdr>
            </w:div>
            <w:div w:id="1954704156">
              <w:marLeft w:val="0"/>
              <w:marRight w:val="0"/>
              <w:marTop w:val="0"/>
              <w:marBottom w:val="0"/>
              <w:divBdr>
                <w:top w:val="none" w:sz="0" w:space="0" w:color="auto"/>
                <w:left w:val="none" w:sz="0" w:space="0" w:color="auto"/>
                <w:bottom w:val="none" w:sz="0" w:space="0" w:color="auto"/>
                <w:right w:val="none" w:sz="0" w:space="0" w:color="auto"/>
              </w:divBdr>
            </w:div>
            <w:div w:id="919868633">
              <w:marLeft w:val="0"/>
              <w:marRight w:val="0"/>
              <w:marTop w:val="0"/>
              <w:marBottom w:val="0"/>
              <w:divBdr>
                <w:top w:val="none" w:sz="0" w:space="0" w:color="auto"/>
                <w:left w:val="none" w:sz="0" w:space="0" w:color="auto"/>
                <w:bottom w:val="none" w:sz="0" w:space="0" w:color="auto"/>
                <w:right w:val="none" w:sz="0" w:space="0" w:color="auto"/>
              </w:divBdr>
            </w:div>
            <w:div w:id="1361007063">
              <w:marLeft w:val="0"/>
              <w:marRight w:val="0"/>
              <w:marTop w:val="0"/>
              <w:marBottom w:val="0"/>
              <w:divBdr>
                <w:top w:val="none" w:sz="0" w:space="0" w:color="auto"/>
                <w:left w:val="none" w:sz="0" w:space="0" w:color="auto"/>
                <w:bottom w:val="none" w:sz="0" w:space="0" w:color="auto"/>
                <w:right w:val="none" w:sz="0" w:space="0" w:color="auto"/>
              </w:divBdr>
            </w:div>
            <w:div w:id="1108503997">
              <w:marLeft w:val="0"/>
              <w:marRight w:val="0"/>
              <w:marTop w:val="0"/>
              <w:marBottom w:val="0"/>
              <w:divBdr>
                <w:top w:val="none" w:sz="0" w:space="0" w:color="auto"/>
                <w:left w:val="none" w:sz="0" w:space="0" w:color="auto"/>
                <w:bottom w:val="none" w:sz="0" w:space="0" w:color="auto"/>
                <w:right w:val="none" w:sz="0" w:space="0" w:color="auto"/>
              </w:divBdr>
            </w:div>
            <w:div w:id="134373978">
              <w:marLeft w:val="0"/>
              <w:marRight w:val="0"/>
              <w:marTop w:val="0"/>
              <w:marBottom w:val="0"/>
              <w:divBdr>
                <w:top w:val="none" w:sz="0" w:space="0" w:color="auto"/>
                <w:left w:val="none" w:sz="0" w:space="0" w:color="auto"/>
                <w:bottom w:val="none" w:sz="0" w:space="0" w:color="auto"/>
                <w:right w:val="none" w:sz="0" w:space="0" w:color="auto"/>
              </w:divBdr>
            </w:div>
            <w:div w:id="1074165120">
              <w:marLeft w:val="0"/>
              <w:marRight w:val="0"/>
              <w:marTop w:val="0"/>
              <w:marBottom w:val="0"/>
              <w:divBdr>
                <w:top w:val="none" w:sz="0" w:space="0" w:color="auto"/>
                <w:left w:val="none" w:sz="0" w:space="0" w:color="auto"/>
                <w:bottom w:val="none" w:sz="0" w:space="0" w:color="auto"/>
                <w:right w:val="none" w:sz="0" w:space="0" w:color="auto"/>
              </w:divBdr>
            </w:div>
            <w:div w:id="1812677268">
              <w:marLeft w:val="0"/>
              <w:marRight w:val="0"/>
              <w:marTop w:val="0"/>
              <w:marBottom w:val="0"/>
              <w:divBdr>
                <w:top w:val="none" w:sz="0" w:space="0" w:color="auto"/>
                <w:left w:val="none" w:sz="0" w:space="0" w:color="auto"/>
                <w:bottom w:val="none" w:sz="0" w:space="0" w:color="auto"/>
                <w:right w:val="none" w:sz="0" w:space="0" w:color="auto"/>
              </w:divBdr>
            </w:div>
            <w:div w:id="912348105">
              <w:marLeft w:val="0"/>
              <w:marRight w:val="0"/>
              <w:marTop w:val="0"/>
              <w:marBottom w:val="0"/>
              <w:divBdr>
                <w:top w:val="none" w:sz="0" w:space="0" w:color="auto"/>
                <w:left w:val="none" w:sz="0" w:space="0" w:color="auto"/>
                <w:bottom w:val="none" w:sz="0" w:space="0" w:color="auto"/>
                <w:right w:val="none" w:sz="0" w:space="0" w:color="auto"/>
              </w:divBdr>
            </w:div>
            <w:div w:id="1560822904">
              <w:marLeft w:val="0"/>
              <w:marRight w:val="0"/>
              <w:marTop w:val="0"/>
              <w:marBottom w:val="0"/>
              <w:divBdr>
                <w:top w:val="none" w:sz="0" w:space="0" w:color="auto"/>
                <w:left w:val="none" w:sz="0" w:space="0" w:color="auto"/>
                <w:bottom w:val="none" w:sz="0" w:space="0" w:color="auto"/>
                <w:right w:val="none" w:sz="0" w:space="0" w:color="auto"/>
              </w:divBdr>
            </w:div>
            <w:div w:id="1570457382">
              <w:marLeft w:val="0"/>
              <w:marRight w:val="0"/>
              <w:marTop w:val="0"/>
              <w:marBottom w:val="0"/>
              <w:divBdr>
                <w:top w:val="none" w:sz="0" w:space="0" w:color="auto"/>
                <w:left w:val="none" w:sz="0" w:space="0" w:color="auto"/>
                <w:bottom w:val="none" w:sz="0" w:space="0" w:color="auto"/>
                <w:right w:val="none" w:sz="0" w:space="0" w:color="auto"/>
              </w:divBdr>
            </w:div>
            <w:div w:id="269243399">
              <w:marLeft w:val="0"/>
              <w:marRight w:val="0"/>
              <w:marTop w:val="0"/>
              <w:marBottom w:val="0"/>
              <w:divBdr>
                <w:top w:val="none" w:sz="0" w:space="0" w:color="auto"/>
                <w:left w:val="none" w:sz="0" w:space="0" w:color="auto"/>
                <w:bottom w:val="none" w:sz="0" w:space="0" w:color="auto"/>
                <w:right w:val="none" w:sz="0" w:space="0" w:color="auto"/>
              </w:divBdr>
            </w:div>
            <w:div w:id="950163209">
              <w:marLeft w:val="0"/>
              <w:marRight w:val="0"/>
              <w:marTop w:val="0"/>
              <w:marBottom w:val="0"/>
              <w:divBdr>
                <w:top w:val="none" w:sz="0" w:space="0" w:color="auto"/>
                <w:left w:val="none" w:sz="0" w:space="0" w:color="auto"/>
                <w:bottom w:val="none" w:sz="0" w:space="0" w:color="auto"/>
                <w:right w:val="none" w:sz="0" w:space="0" w:color="auto"/>
              </w:divBdr>
            </w:div>
            <w:div w:id="5336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7942">
      <w:bodyDiv w:val="1"/>
      <w:marLeft w:val="0"/>
      <w:marRight w:val="0"/>
      <w:marTop w:val="0"/>
      <w:marBottom w:val="0"/>
      <w:divBdr>
        <w:top w:val="none" w:sz="0" w:space="0" w:color="auto"/>
        <w:left w:val="none" w:sz="0" w:space="0" w:color="auto"/>
        <w:bottom w:val="none" w:sz="0" w:space="0" w:color="auto"/>
        <w:right w:val="none" w:sz="0" w:space="0" w:color="auto"/>
      </w:divBdr>
      <w:divsChild>
        <w:div w:id="205722464">
          <w:marLeft w:val="0"/>
          <w:marRight w:val="0"/>
          <w:marTop w:val="0"/>
          <w:marBottom w:val="0"/>
          <w:divBdr>
            <w:top w:val="none" w:sz="0" w:space="0" w:color="auto"/>
            <w:left w:val="none" w:sz="0" w:space="0" w:color="auto"/>
            <w:bottom w:val="none" w:sz="0" w:space="0" w:color="auto"/>
            <w:right w:val="none" w:sz="0" w:space="0" w:color="auto"/>
          </w:divBdr>
        </w:div>
      </w:divsChild>
    </w:div>
    <w:div w:id="1877228491">
      <w:bodyDiv w:val="1"/>
      <w:marLeft w:val="0"/>
      <w:marRight w:val="0"/>
      <w:marTop w:val="0"/>
      <w:marBottom w:val="0"/>
      <w:divBdr>
        <w:top w:val="none" w:sz="0" w:space="0" w:color="auto"/>
        <w:left w:val="none" w:sz="0" w:space="0" w:color="auto"/>
        <w:bottom w:val="none" w:sz="0" w:space="0" w:color="auto"/>
        <w:right w:val="none" w:sz="0" w:space="0" w:color="auto"/>
      </w:divBdr>
      <w:divsChild>
        <w:div w:id="1274441919">
          <w:marLeft w:val="0"/>
          <w:marRight w:val="0"/>
          <w:marTop w:val="0"/>
          <w:marBottom w:val="0"/>
          <w:divBdr>
            <w:top w:val="none" w:sz="0" w:space="0" w:color="auto"/>
            <w:left w:val="none" w:sz="0" w:space="0" w:color="auto"/>
            <w:bottom w:val="none" w:sz="0" w:space="0" w:color="auto"/>
            <w:right w:val="none" w:sz="0" w:space="0" w:color="auto"/>
          </w:divBdr>
        </w:div>
      </w:divsChild>
    </w:div>
    <w:div w:id="1892763842">
      <w:bodyDiv w:val="1"/>
      <w:marLeft w:val="0"/>
      <w:marRight w:val="0"/>
      <w:marTop w:val="0"/>
      <w:marBottom w:val="0"/>
      <w:divBdr>
        <w:top w:val="none" w:sz="0" w:space="0" w:color="auto"/>
        <w:left w:val="none" w:sz="0" w:space="0" w:color="auto"/>
        <w:bottom w:val="none" w:sz="0" w:space="0" w:color="auto"/>
        <w:right w:val="none" w:sz="0" w:space="0" w:color="auto"/>
      </w:divBdr>
    </w:div>
    <w:div w:id="1897928122">
      <w:bodyDiv w:val="1"/>
      <w:marLeft w:val="0"/>
      <w:marRight w:val="0"/>
      <w:marTop w:val="0"/>
      <w:marBottom w:val="0"/>
      <w:divBdr>
        <w:top w:val="none" w:sz="0" w:space="0" w:color="auto"/>
        <w:left w:val="none" w:sz="0" w:space="0" w:color="auto"/>
        <w:bottom w:val="none" w:sz="0" w:space="0" w:color="auto"/>
        <w:right w:val="none" w:sz="0" w:space="0" w:color="auto"/>
      </w:divBdr>
      <w:divsChild>
        <w:div w:id="242615032">
          <w:marLeft w:val="0"/>
          <w:marRight w:val="0"/>
          <w:marTop w:val="0"/>
          <w:marBottom w:val="0"/>
          <w:divBdr>
            <w:top w:val="none" w:sz="0" w:space="0" w:color="auto"/>
            <w:left w:val="none" w:sz="0" w:space="0" w:color="auto"/>
            <w:bottom w:val="none" w:sz="0" w:space="0" w:color="auto"/>
            <w:right w:val="none" w:sz="0" w:space="0" w:color="auto"/>
          </w:divBdr>
        </w:div>
      </w:divsChild>
    </w:div>
    <w:div w:id="1962878213">
      <w:bodyDiv w:val="1"/>
      <w:marLeft w:val="0"/>
      <w:marRight w:val="0"/>
      <w:marTop w:val="0"/>
      <w:marBottom w:val="0"/>
      <w:divBdr>
        <w:top w:val="none" w:sz="0" w:space="0" w:color="auto"/>
        <w:left w:val="none" w:sz="0" w:space="0" w:color="auto"/>
        <w:bottom w:val="none" w:sz="0" w:space="0" w:color="auto"/>
        <w:right w:val="none" w:sz="0" w:space="0" w:color="auto"/>
      </w:divBdr>
      <w:divsChild>
        <w:div w:id="824320879">
          <w:marLeft w:val="0"/>
          <w:marRight w:val="0"/>
          <w:marTop w:val="0"/>
          <w:marBottom w:val="0"/>
          <w:divBdr>
            <w:top w:val="none" w:sz="0" w:space="0" w:color="auto"/>
            <w:left w:val="none" w:sz="0" w:space="0" w:color="auto"/>
            <w:bottom w:val="none" w:sz="0" w:space="0" w:color="auto"/>
            <w:right w:val="none" w:sz="0" w:space="0" w:color="auto"/>
          </w:divBdr>
          <w:divsChild>
            <w:div w:id="429933560">
              <w:marLeft w:val="0"/>
              <w:marRight w:val="0"/>
              <w:marTop w:val="0"/>
              <w:marBottom w:val="0"/>
              <w:divBdr>
                <w:top w:val="none" w:sz="0" w:space="0" w:color="auto"/>
                <w:left w:val="none" w:sz="0" w:space="0" w:color="auto"/>
                <w:bottom w:val="none" w:sz="0" w:space="0" w:color="auto"/>
                <w:right w:val="none" w:sz="0" w:space="0" w:color="auto"/>
              </w:divBdr>
            </w:div>
            <w:div w:id="223830956">
              <w:marLeft w:val="0"/>
              <w:marRight w:val="0"/>
              <w:marTop w:val="0"/>
              <w:marBottom w:val="0"/>
              <w:divBdr>
                <w:top w:val="none" w:sz="0" w:space="0" w:color="auto"/>
                <w:left w:val="none" w:sz="0" w:space="0" w:color="auto"/>
                <w:bottom w:val="none" w:sz="0" w:space="0" w:color="auto"/>
                <w:right w:val="none" w:sz="0" w:space="0" w:color="auto"/>
              </w:divBdr>
            </w:div>
            <w:div w:id="1880773329">
              <w:marLeft w:val="0"/>
              <w:marRight w:val="0"/>
              <w:marTop w:val="0"/>
              <w:marBottom w:val="0"/>
              <w:divBdr>
                <w:top w:val="none" w:sz="0" w:space="0" w:color="auto"/>
                <w:left w:val="none" w:sz="0" w:space="0" w:color="auto"/>
                <w:bottom w:val="none" w:sz="0" w:space="0" w:color="auto"/>
                <w:right w:val="none" w:sz="0" w:space="0" w:color="auto"/>
              </w:divBdr>
            </w:div>
            <w:div w:id="1333529351">
              <w:marLeft w:val="0"/>
              <w:marRight w:val="0"/>
              <w:marTop w:val="0"/>
              <w:marBottom w:val="0"/>
              <w:divBdr>
                <w:top w:val="none" w:sz="0" w:space="0" w:color="auto"/>
                <w:left w:val="none" w:sz="0" w:space="0" w:color="auto"/>
                <w:bottom w:val="none" w:sz="0" w:space="0" w:color="auto"/>
                <w:right w:val="none" w:sz="0" w:space="0" w:color="auto"/>
              </w:divBdr>
            </w:div>
            <w:div w:id="597107408">
              <w:marLeft w:val="0"/>
              <w:marRight w:val="0"/>
              <w:marTop w:val="0"/>
              <w:marBottom w:val="0"/>
              <w:divBdr>
                <w:top w:val="none" w:sz="0" w:space="0" w:color="auto"/>
                <w:left w:val="none" w:sz="0" w:space="0" w:color="auto"/>
                <w:bottom w:val="none" w:sz="0" w:space="0" w:color="auto"/>
                <w:right w:val="none" w:sz="0" w:space="0" w:color="auto"/>
              </w:divBdr>
            </w:div>
            <w:div w:id="224067741">
              <w:marLeft w:val="0"/>
              <w:marRight w:val="0"/>
              <w:marTop w:val="0"/>
              <w:marBottom w:val="0"/>
              <w:divBdr>
                <w:top w:val="none" w:sz="0" w:space="0" w:color="auto"/>
                <w:left w:val="none" w:sz="0" w:space="0" w:color="auto"/>
                <w:bottom w:val="none" w:sz="0" w:space="0" w:color="auto"/>
                <w:right w:val="none" w:sz="0" w:space="0" w:color="auto"/>
              </w:divBdr>
            </w:div>
            <w:div w:id="470291306">
              <w:marLeft w:val="0"/>
              <w:marRight w:val="0"/>
              <w:marTop w:val="0"/>
              <w:marBottom w:val="0"/>
              <w:divBdr>
                <w:top w:val="none" w:sz="0" w:space="0" w:color="auto"/>
                <w:left w:val="none" w:sz="0" w:space="0" w:color="auto"/>
                <w:bottom w:val="none" w:sz="0" w:space="0" w:color="auto"/>
                <w:right w:val="none" w:sz="0" w:space="0" w:color="auto"/>
              </w:divBdr>
            </w:div>
            <w:div w:id="1693648769">
              <w:marLeft w:val="0"/>
              <w:marRight w:val="0"/>
              <w:marTop w:val="0"/>
              <w:marBottom w:val="0"/>
              <w:divBdr>
                <w:top w:val="none" w:sz="0" w:space="0" w:color="auto"/>
                <w:left w:val="none" w:sz="0" w:space="0" w:color="auto"/>
                <w:bottom w:val="none" w:sz="0" w:space="0" w:color="auto"/>
                <w:right w:val="none" w:sz="0" w:space="0" w:color="auto"/>
              </w:divBdr>
            </w:div>
            <w:div w:id="1578401268">
              <w:marLeft w:val="0"/>
              <w:marRight w:val="0"/>
              <w:marTop w:val="0"/>
              <w:marBottom w:val="0"/>
              <w:divBdr>
                <w:top w:val="none" w:sz="0" w:space="0" w:color="auto"/>
                <w:left w:val="none" w:sz="0" w:space="0" w:color="auto"/>
                <w:bottom w:val="none" w:sz="0" w:space="0" w:color="auto"/>
                <w:right w:val="none" w:sz="0" w:space="0" w:color="auto"/>
              </w:divBdr>
            </w:div>
            <w:div w:id="515851296">
              <w:marLeft w:val="0"/>
              <w:marRight w:val="0"/>
              <w:marTop w:val="0"/>
              <w:marBottom w:val="0"/>
              <w:divBdr>
                <w:top w:val="none" w:sz="0" w:space="0" w:color="auto"/>
                <w:left w:val="none" w:sz="0" w:space="0" w:color="auto"/>
                <w:bottom w:val="none" w:sz="0" w:space="0" w:color="auto"/>
                <w:right w:val="none" w:sz="0" w:space="0" w:color="auto"/>
              </w:divBdr>
            </w:div>
            <w:div w:id="557130064">
              <w:marLeft w:val="0"/>
              <w:marRight w:val="0"/>
              <w:marTop w:val="0"/>
              <w:marBottom w:val="0"/>
              <w:divBdr>
                <w:top w:val="none" w:sz="0" w:space="0" w:color="auto"/>
                <w:left w:val="none" w:sz="0" w:space="0" w:color="auto"/>
                <w:bottom w:val="none" w:sz="0" w:space="0" w:color="auto"/>
                <w:right w:val="none" w:sz="0" w:space="0" w:color="auto"/>
              </w:divBdr>
            </w:div>
            <w:div w:id="2047024662">
              <w:marLeft w:val="0"/>
              <w:marRight w:val="0"/>
              <w:marTop w:val="0"/>
              <w:marBottom w:val="0"/>
              <w:divBdr>
                <w:top w:val="none" w:sz="0" w:space="0" w:color="auto"/>
                <w:left w:val="none" w:sz="0" w:space="0" w:color="auto"/>
                <w:bottom w:val="none" w:sz="0" w:space="0" w:color="auto"/>
                <w:right w:val="none" w:sz="0" w:space="0" w:color="auto"/>
              </w:divBdr>
            </w:div>
            <w:div w:id="13931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4731">
      <w:bodyDiv w:val="1"/>
      <w:marLeft w:val="0"/>
      <w:marRight w:val="0"/>
      <w:marTop w:val="0"/>
      <w:marBottom w:val="0"/>
      <w:divBdr>
        <w:top w:val="none" w:sz="0" w:space="0" w:color="auto"/>
        <w:left w:val="none" w:sz="0" w:space="0" w:color="auto"/>
        <w:bottom w:val="none" w:sz="0" w:space="0" w:color="auto"/>
        <w:right w:val="none" w:sz="0" w:space="0" w:color="auto"/>
      </w:divBdr>
    </w:div>
    <w:div w:id="208818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chart" Target="charts/chart2.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2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3.xml"/><Relationship Id="rId48" Type="http://schemas.microsoft.com/office/2011/relationships/people" Target="people.xml"/><Relationship Id="rId8"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ECE%20499%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ie\Desktop\Cloud\Thesis\Validation\0-validation\get-svo-files-validation-spreadshe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anie\Desktop\Cloud\Thesis\Validation\0-validation\get-svo-files-validation-spreadshee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anie\Desktop\Cloud\Thesis\Validation\0-validation\get-svo-files-validation-spreadshee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Error of Depth Measurement vs Distance From Camera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'General Distances New Photos'!$D$40:$D$44</c:f>
              <c:strCache>
                <c:ptCount val="5"/>
                <c:pt idx="0">
                  <c:v>50 cm</c:v>
                </c:pt>
                <c:pt idx="1">
                  <c:v>75 cm</c:v>
                </c:pt>
                <c:pt idx="2">
                  <c:v>100 cm</c:v>
                </c:pt>
                <c:pt idx="3">
                  <c:v>125 cm</c:v>
                </c:pt>
                <c:pt idx="4">
                  <c:v>150 cm</c:v>
                </c:pt>
              </c:strCache>
            </c:strRef>
          </c:cat>
          <c:val>
            <c:numRef>
              <c:f>'General Distances New Photos'!$I$40:$I$44</c:f>
              <c:numCache>
                <c:formatCode>General</c:formatCode>
                <c:ptCount val="5"/>
                <c:pt idx="0">
                  <c:v>1.7444000000000015</c:v>
                </c:pt>
                <c:pt idx="1">
                  <c:v>1.3563999999999985</c:v>
                </c:pt>
                <c:pt idx="2">
                  <c:v>2.9424600000000023</c:v>
                </c:pt>
                <c:pt idx="3">
                  <c:v>2.2739200000000004</c:v>
                </c:pt>
                <c:pt idx="4">
                  <c:v>8.2772666666666606</c:v>
                </c:pt>
              </c:numCache>
            </c:numRef>
          </c:val>
          <c:smooth val="0"/>
          <c:extLst>
            <c:ext xmlns:c16="http://schemas.microsoft.com/office/drawing/2014/chart" uri="{C3380CC4-5D6E-409C-BE32-E72D297353CC}">
              <c16:uniqueId val="{00000000-F3CD-474D-9848-E7EDD6EA0701}"/>
            </c:ext>
          </c:extLst>
        </c:ser>
        <c:dLbls>
          <c:showLegendKey val="0"/>
          <c:showVal val="0"/>
          <c:showCatName val="0"/>
          <c:showSerName val="0"/>
          <c:showPercent val="0"/>
          <c:showBubbleSize val="0"/>
        </c:dLbls>
        <c:smooth val="0"/>
        <c:axId val="510166792"/>
        <c:axId val="510164632"/>
      </c:lineChart>
      <c:catAx>
        <c:axId val="510166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164632"/>
        <c:crosses val="autoZero"/>
        <c:auto val="1"/>
        <c:lblAlgn val="ctr"/>
        <c:lblOffset val="100"/>
        <c:noMultiLvlLbl val="0"/>
      </c:catAx>
      <c:valAx>
        <c:axId val="510164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166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Error of Length/Width Measurement vs Distance From</a:t>
            </a:r>
            <a:r>
              <a:rPr lang="en-US" baseline="0"/>
              <a:t> Camera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'General Distances New Photos'!$F$59:$F$63</c:f>
              <c:strCache>
                <c:ptCount val="5"/>
                <c:pt idx="0">
                  <c:v>50 cm</c:v>
                </c:pt>
                <c:pt idx="1">
                  <c:v>75 cm</c:v>
                </c:pt>
                <c:pt idx="2">
                  <c:v>100 cm</c:v>
                </c:pt>
                <c:pt idx="3">
                  <c:v>125 cm</c:v>
                </c:pt>
                <c:pt idx="4">
                  <c:v>150 cm</c:v>
                </c:pt>
              </c:strCache>
            </c:strRef>
          </c:cat>
          <c:val>
            <c:numRef>
              <c:f>'General Distances New Photos'!$J$59:$J$63</c:f>
              <c:numCache>
                <c:formatCode>General</c:formatCode>
                <c:ptCount val="5"/>
                <c:pt idx="0">
                  <c:v>1.2699999999999934</c:v>
                </c:pt>
                <c:pt idx="1">
                  <c:v>2.4599000000000038</c:v>
                </c:pt>
                <c:pt idx="2">
                  <c:v>3.0807199999999924</c:v>
                </c:pt>
                <c:pt idx="3">
                  <c:v>3.3509999999999929</c:v>
                </c:pt>
                <c:pt idx="4">
                  <c:v>8.4472000000000094</c:v>
                </c:pt>
              </c:numCache>
            </c:numRef>
          </c:val>
          <c:smooth val="0"/>
          <c:extLst>
            <c:ext xmlns:c16="http://schemas.microsoft.com/office/drawing/2014/chart" uri="{C3380CC4-5D6E-409C-BE32-E72D297353CC}">
              <c16:uniqueId val="{00000000-74FD-48B6-9D34-030D25D56A7B}"/>
            </c:ext>
          </c:extLst>
        </c:ser>
        <c:dLbls>
          <c:showLegendKey val="0"/>
          <c:showVal val="0"/>
          <c:showCatName val="0"/>
          <c:showSerName val="0"/>
          <c:showPercent val="0"/>
          <c:showBubbleSize val="0"/>
        </c:dLbls>
        <c:smooth val="0"/>
        <c:axId val="510165352"/>
        <c:axId val="510164272"/>
      </c:lineChart>
      <c:catAx>
        <c:axId val="510165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164272"/>
        <c:crosses val="autoZero"/>
        <c:auto val="1"/>
        <c:lblAlgn val="ctr"/>
        <c:lblOffset val="100"/>
        <c:noMultiLvlLbl val="0"/>
      </c:catAx>
      <c:valAx>
        <c:axId val="510164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165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Error of Length/Width Measurement</a:t>
            </a:r>
            <a:r>
              <a:rPr lang="en-US" baseline="0"/>
              <a:t> vs Distance From Camera and Closeness to View Edge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'General Distances New Photos'!$D$63:$D$65</c:f>
              <c:strCache>
                <c:ptCount val="3"/>
                <c:pt idx="0">
                  <c:v>150 cm centered</c:v>
                </c:pt>
                <c:pt idx="1">
                  <c:v>150 cm far-bottom</c:v>
                </c:pt>
                <c:pt idx="2">
                  <c:v>300 cm far-bottom</c:v>
                </c:pt>
              </c:strCache>
            </c:strRef>
          </c:cat>
          <c:val>
            <c:numRef>
              <c:f>'General Distances New Photos'!$J$63:$J$65</c:f>
              <c:numCache>
                <c:formatCode>General</c:formatCode>
                <c:ptCount val="3"/>
                <c:pt idx="0">
                  <c:v>8.4472000000000094</c:v>
                </c:pt>
                <c:pt idx="1">
                  <c:v>18.500000000000007</c:v>
                </c:pt>
                <c:pt idx="2">
                  <c:v>38.765899999999995</c:v>
                </c:pt>
              </c:numCache>
            </c:numRef>
          </c:val>
          <c:smooth val="0"/>
          <c:extLst>
            <c:ext xmlns:c16="http://schemas.microsoft.com/office/drawing/2014/chart" uri="{C3380CC4-5D6E-409C-BE32-E72D297353CC}">
              <c16:uniqueId val="{00000000-74CA-44A8-AEB4-FFA308A91A7F}"/>
            </c:ext>
          </c:extLst>
        </c:ser>
        <c:dLbls>
          <c:showLegendKey val="0"/>
          <c:showVal val="0"/>
          <c:showCatName val="0"/>
          <c:showSerName val="0"/>
          <c:showPercent val="0"/>
          <c:showBubbleSize val="0"/>
        </c:dLbls>
        <c:smooth val="0"/>
        <c:axId val="485540400"/>
        <c:axId val="485539680"/>
      </c:lineChart>
      <c:catAx>
        <c:axId val="485540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539680"/>
        <c:crosses val="autoZero"/>
        <c:auto val="1"/>
        <c:lblAlgn val="ctr"/>
        <c:lblOffset val="100"/>
        <c:noMultiLvlLbl val="0"/>
      </c:catAx>
      <c:valAx>
        <c:axId val="485539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5404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98261B-9F7F-4D89-9662-52F8B3628DE4}">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F0401A-B48D-4A24-B305-6990C4D93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ECE 499 Template.dotx</Template>
  <TotalTime>43</TotalTime>
  <Pages>50</Pages>
  <Words>22202</Words>
  <Characters>126556</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_x000d_
            </Company>
  <LinksUpToDate>false</LinksUpToDate>
  <CharactersWithSpaces>148462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Gros</dc:creator>
  <cp:lastModifiedBy>Daniel Gros</cp:lastModifiedBy>
  <cp:revision>67</cp:revision>
  <cp:lastPrinted>2023-04-15T04:42:00Z</cp:lastPrinted>
  <dcterms:created xsi:type="dcterms:W3CDTF">2023-08-27T17:35:00Z</dcterms:created>
  <dcterms:modified xsi:type="dcterms:W3CDTF">2023-11-30T15:54:00Z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923b61df-e472-38fa-9a0c-dd7c3c743d18</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